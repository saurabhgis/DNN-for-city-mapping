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9B5D9" w14:textId="6C958EB0" w:rsidR="00F85BDD" w:rsidRDefault="00113338" w:rsidP="00F85BDD">
      <w:pPr>
        <w:jc w:val="center"/>
        <w:rPr>
          <w:sz w:val="36"/>
          <w:szCs w:val="36"/>
        </w:rPr>
      </w:pPr>
      <w:r>
        <w:rPr>
          <w:sz w:val="36"/>
          <w:szCs w:val="36"/>
        </w:rPr>
        <w:t xml:space="preserve"> </w:t>
      </w:r>
    </w:p>
    <w:p w14:paraId="5084D1EB" w14:textId="77777777" w:rsidR="00F85BDD" w:rsidRPr="00F85BDD" w:rsidRDefault="00F85BDD" w:rsidP="00F85BDD">
      <w:pPr>
        <w:jc w:val="center"/>
        <w:rPr>
          <w:sz w:val="32"/>
        </w:rPr>
      </w:pPr>
    </w:p>
    <w:p w14:paraId="095E1988" w14:textId="5158B51A" w:rsidR="00E34A00" w:rsidRDefault="00F85BDD" w:rsidP="001117EE">
      <w:pPr>
        <w:pStyle w:val="Title"/>
        <w:jc w:val="center"/>
      </w:pPr>
      <w:r w:rsidRPr="00F85BDD">
        <w:t>Individual Project Report</w:t>
      </w:r>
    </w:p>
    <w:p w14:paraId="53288454" w14:textId="77777777" w:rsidR="00F85BDD" w:rsidRPr="00F85BDD" w:rsidRDefault="00F85BDD" w:rsidP="00F85BDD">
      <w:pPr>
        <w:jc w:val="center"/>
        <w:rPr>
          <w:b/>
          <w:sz w:val="40"/>
        </w:rPr>
      </w:pPr>
    </w:p>
    <w:p w14:paraId="26D090D4" w14:textId="35300FB8" w:rsidR="00F85BDD" w:rsidRPr="001117EE" w:rsidRDefault="00F85BDD" w:rsidP="00F85BDD">
      <w:pPr>
        <w:jc w:val="center"/>
        <w:rPr>
          <w:sz w:val="24"/>
        </w:rPr>
      </w:pPr>
      <w:r w:rsidRPr="001117EE">
        <w:rPr>
          <w:rFonts w:asciiTheme="majorHAnsi" w:hAnsiTheme="majorHAnsi" w:cstheme="majorHAnsi"/>
          <w:i/>
          <w:sz w:val="24"/>
        </w:rPr>
        <w:t>Name</w:t>
      </w:r>
      <w:r w:rsidRPr="001117EE">
        <w:rPr>
          <w:sz w:val="24"/>
        </w:rPr>
        <w:t>: Varun Burde</w:t>
      </w:r>
      <w:r w:rsidR="001117EE">
        <w:rPr>
          <w:sz w:val="24"/>
        </w:rPr>
        <w:t xml:space="preserve"> </w:t>
      </w:r>
      <w:r w:rsidRPr="001117EE">
        <w:rPr>
          <w:sz w:val="24"/>
        </w:rPr>
        <w:t>(burdeva1@fel.cvut.cz)</w:t>
      </w:r>
    </w:p>
    <w:p w14:paraId="214DF995" w14:textId="23C81A1C" w:rsidR="00F85BDD" w:rsidRPr="001117EE" w:rsidRDefault="00F85BDD" w:rsidP="00F85BDD">
      <w:pPr>
        <w:jc w:val="center"/>
        <w:rPr>
          <w:sz w:val="24"/>
        </w:rPr>
      </w:pPr>
      <w:r w:rsidRPr="001117EE">
        <w:rPr>
          <w:rFonts w:asciiTheme="majorHAnsi" w:hAnsiTheme="majorHAnsi" w:cstheme="majorHAnsi"/>
          <w:i/>
          <w:sz w:val="24"/>
        </w:rPr>
        <w:t>Course</w:t>
      </w:r>
      <w:r w:rsidRPr="001117EE">
        <w:rPr>
          <w:sz w:val="24"/>
        </w:rPr>
        <w:t xml:space="preserve">:  </w:t>
      </w:r>
      <w:r w:rsidR="001117EE">
        <w:rPr>
          <w:sz w:val="24"/>
        </w:rPr>
        <w:t xml:space="preserve">Individual </w:t>
      </w:r>
      <w:r w:rsidRPr="001117EE">
        <w:rPr>
          <w:sz w:val="24"/>
        </w:rPr>
        <w:t>Project BE3MPROJ8</w:t>
      </w:r>
    </w:p>
    <w:p w14:paraId="73171481" w14:textId="63E739B3" w:rsidR="00F85BDD" w:rsidRPr="001117EE" w:rsidRDefault="00F85BDD" w:rsidP="00F85BDD">
      <w:pPr>
        <w:jc w:val="center"/>
        <w:rPr>
          <w:sz w:val="24"/>
        </w:rPr>
      </w:pPr>
      <w:r w:rsidRPr="001117EE">
        <w:rPr>
          <w:rFonts w:asciiTheme="majorHAnsi" w:hAnsiTheme="majorHAnsi" w:cstheme="majorHAnsi"/>
          <w:i/>
          <w:sz w:val="24"/>
        </w:rPr>
        <w:t>Supervisor</w:t>
      </w:r>
      <w:r w:rsidRPr="001117EE">
        <w:rPr>
          <w:sz w:val="24"/>
        </w:rPr>
        <w:t xml:space="preserve">: </w:t>
      </w:r>
      <w:r w:rsidR="001117EE" w:rsidRPr="001117EE">
        <w:rPr>
          <w:sz w:val="24"/>
        </w:rPr>
        <w:t xml:space="preserve">Ing. Michal </w:t>
      </w:r>
      <w:proofErr w:type="spellStart"/>
      <w:r w:rsidR="001117EE" w:rsidRPr="001117EE">
        <w:rPr>
          <w:sz w:val="24"/>
        </w:rPr>
        <w:t>Reinštein</w:t>
      </w:r>
      <w:proofErr w:type="spellEnd"/>
      <w:r w:rsidR="001117EE" w:rsidRPr="001117EE">
        <w:rPr>
          <w:sz w:val="24"/>
        </w:rPr>
        <w:t xml:space="preserve"> Ph.D. </w:t>
      </w:r>
      <w:r w:rsidRPr="001117EE">
        <w:rPr>
          <w:sz w:val="24"/>
        </w:rPr>
        <w:t>(reinstein.michal@fel.cvut.cz)</w:t>
      </w:r>
    </w:p>
    <w:p w14:paraId="5AE9D4F6" w14:textId="20024B5E" w:rsidR="00F85BDD" w:rsidRPr="001117EE" w:rsidRDefault="00F85BDD" w:rsidP="00F85BDD">
      <w:pPr>
        <w:jc w:val="center"/>
        <w:rPr>
          <w:sz w:val="24"/>
        </w:rPr>
      </w:pPr>
      <w:r w:rsidRPr="001117EE">
        <w:rPr>
          <w:rFonts w:asciiTheme="majorHAnsi" w:hAnsiTheme="majorHAnsi" w:cstheme="majorHAnsi"/>
          <w:i/>
          <w:sz w:val="24"/>
        </w:rPr>
        <w:t>Title</w:t>
      </w:r>
      <w:r w:rsidRPr="001117EE">
        <w:rPr>
          <w:sz w:val="24"/>
        </w:rPr>
        <w:t xml:space="preserve">: Deep neural network for classification and segmentation of Google </w:t>
      </w:r>
      <w:proofErr w:type="spellStart"/>
      <w:r w:rsidRPr="001117EE">
        <w:rPr>
          <w:sz w:val="24"/>
        </w:rPr>
        <w:t>StreetView</w:t>
      </w:r>
      <w:proofErr w:type="spellEnd"/>
      <w:r w:rsidRPr="001117EE">
        <w:rPr>
          <w:sz w:val="24"/>
        </w:rPr>
        <w:t xml:space="preserve"> imagery</w:t>
      </w:r>
    </w:p>
    <w:p w14:paraId="2CAC206F" w14:textId="77777777" w:rsidR="001117EE" w:rsidRDefault="001117EE" w:rsidP="00F85BDD">
      <w:pPr>
        <w:jc w:val="center"/>
        <w:rPr>
          <w:sz w:val="24"/>
        </w:rPr>
      </w:pPr>
    </w:p>
    <w:p w14:paraId="13120D7F" w14:textId="4E9E5EEA" w:rsidR="00F85BDD" w:rsidRPr="001117EE" w:rsidRDefault="00F85BDD" w:rsidP="00F85BDD">
      <w:pPr>
        <w:jc w:val="center"/>
        <w:rPr>
          <w:sz w:val="24"/>
        </w:rPr>
      </w:pPr>
      <w:r w:rsidRPr="001117EE">
        <w:rPr>
          <w:sz w:val="24"/>
        </w:rPr>
        <w:t>February 2019</w:t>
      </w:r>
    </w:p>
    <w:p w14:paraId="412E15AC" w14:textId="6E84F4A9" w:rsidR="00F85BDD" w:rsidRDefault="00F85BDD" w:rsidP="001117EE">
      <w:pPr>
        <w:pStyle w:val="Heading1"/>
        <w:rPr>
          <w:b/>
          <w:color w:val="000000" w:themeColor="text1"/>
        </w:rPr>
      </w:pPr>
      <w:r>
        <w:br w:type="page"/>
      </w:r>
      <w:bookmarkStart w:id="0" w:name="_Toc862733"/>
      <w:r w:rsidR="001117EE" w:rsidRPr="001117EE">
        <w:rPr>
          <w:b/>
          <w:color w:val="000000" w:themeColor="text1"/>
        </w:rPr>
        <w:lastRenderedPageBreak/>
        <w:t>Abstract</w:t>
      </w:r>
      <w:bookmarkEnd w:id="0"/>
    </w:p>
    <w:p w14:paraId="7DAAE2C3" w14:textId="1FCA5E49" w:rsidR="001117EE" w:rsidRDefault="001117EE" w:rsidP="001117EE"/>
    <w:p w14:paraId="2AB861FD" w14:textId="175DBEE2" w:rsidR="008208DF" w:rsidRDefault="00E332C8" w:rsidP="008208DF">
      <w:pPr>
        <w:jc w:val="both"/>
        <w:rPr>
          <w:rFonts w:ascii="Segoe UI" w:hAnsi="Segoe UI" w:cs="Segoe UI"/>
          <w:color w:val="000000"/>
          <w:sz w:val="23"/>
          <w:szCs w:val="23"/>
        </w:rPr>
      </w:pPr>
      <w:r>
        <w:rPr>
          <w:rFonts w:ascii="Segoe UI" w:hAnsi="Segoe UI" w:cs="Segoe UI"/>
          <w:color w:val="000000"/>
          <w:sz w:val="23"/>
          <w:szCs w:val="23"/>
        </w:rPr>
        <w:t xml:space="preserve">With the advancement computation power </w:t>
      </w:r>
      <w:r w:rsidR="00F42DF0">
        <w:rPr>
          <w:rFonts w:ascii="Segoe UI" w:hAnsi="Segoe UI" w:cs="Segoe UI"/>
          <w:color w:val="000000"/>
          <w:sz w:val="23"/>
          <w:szCs w:val="23"/>
        </w:rPr>
        <w:t xml:space="preserve">and large datasets finally </w:t>
      </w:r>
      <w:r w:rsidR="009501C7">
        <w:rPr>
          <w:rFonts w:ascii="Segoe UI" w:hAnsi="Segoe UI" w:cs="Segoe UI"/>
          <w:color w:val="000000"/>
          <w:sz w:val="23"/>
          <w:szCs w:val="23"/>
        </w:rPr>
        <w:t xml:space="preserve">made a huge improvement of </w:t>
      </w:r>
      <w:r w:rsidR="00F42DF0">
        <w:rPr>
          <w:rFonts w:ascii="Segoe UI" w:hAnsi="Segoe UI" w:cs="Segoe UI"/>
          <w:color w:val="000000"/>
          <w:sz w:val="23"/>
          <w:szCs w:val="23"/>
        </w:rPr>
        <w:t xml:space="preserve">Deep neural network </w:t>
      </w:r>
      <w:r w:rsidR="009501C7">
        <w:rPr>
          <w:rFonts w:ascii="Segoe UI" w:hAnsi="Segoe UI" w:cs="Segoe UI"/>
          <w:color w:val="000000"/>
          <w:sz w:val="23"/>
          <w:szCs w:val="23"/>
        </w:rPr>
        <w:t>leading many widespread applications. One of such application is solving</w:t>
      </w:r>
      <w:r>
        <w:rPr>
          <w:rFonts w:ascii="Segoe UI" w:hAnsi="Segoe UI" w:cs="Segoe UI"/>
          <w:color w:val="000000"/>
          <w:sz w:val="23"/>
          <w:szCs w:val="23"/>
        </w:rPr>
        <w:t xml:space="preserve"> c</w:t>
      </w:r>
      <w:r w:rsidR="008208DF">
        <w:rPr>
          <w:rFonts w:ascii="Segoe UI" w:hAnsi="Segoe UI" w:cs="Segoe UI"/>
          <w:color w:val="000000"/>
          <w:sz w:val="23"/>
          <w:szCs w:val="23"/>
        </w:rPr>
        <w:t>omputer vision problems like classification and segmentation</w:t>
      </w:r>
      <w:r w:rsidR="009501C7">
        <w:rPr>
          <w:rFonts w:ascii="Segoe UI" w:hAnsi="Segoe UI" w:cs="Segoe UI"/>
          <w:color w:val="000000"/>
          <w:sz w:val="23"/>
          <w:szCs w:val="23"/>
        </w:rPr>
        <w:t xml:space="preserve">. Also Competition </w:t>
      </w:r>
      <w:commentRangeStart w:id="1"/>
      <w:r w:rsidR="009501C7">
        <w:rPr>
          <w:rFonts w:ascii="Segoe UI" w:hAnsi="Segoe UI" w:cs="Segoe UI"/>
          <w:color w:val="000000"/>
          <w:sz w:val="23"/>
          <w:szCs w:val="23"/>
        </w:rPr>
        <w:t>like ImageNet Large Scale Visual Recognition Challenge</w:t>
      </w:r>
      <w:commentRangeEnd w:id="1"/>
      <w:r w:rsidR="0049074A">
        <w:rPr>
          <w:rStyle w:val="CommentReference"/>
        </w:rPr>
        <w:commentReference w:id="1"/>
      </w:r>
      <w:r w:rsidR="009501C7">
        <w:rPr>
          <w:rFonts w:ascii="Segoe UI" w:hAnsi="Segoe UI" w:cs="Segoe UI"/>
          <w:color w:val="000000"/>
          <w:sz w:val="23"/>
          <w:szCs w:val="23"/>
        </w:rPr>
        <w:t xml:space="preserve">, took the solution to next </w:t>
      </w:r>
      <w:proofErr w:type="gramStart"/>
      <w:r w:rsidR="009501C7">
        <w:rPr>
          <w:rFonts w:ascii="Segoe UI" w:hAnsi="Segoe UI" w:cs="Segoe UI"/>
          <w:color w:val="000000"/>
          <w:sz w:val="23"/>
          <w:szCs w:val="23"/>
        </w:rPr>
        <w:t>level ,</w:t>
      </w:r>
      <w:proofErr w:type="gramEnd"/>
      <w:r w:rsidR="009501C7">
        <w:rPr>
          <w:rFonts w:ascii="Segoe UI" w:hAnsi="Segoe UI" w:cs="Segoe UI"/>
          <w:color w:val="000000"/>
          <w:sz w:val="23"/>
          <w:szCs w:val="23"/>
        </w:rPr>
        <w:t xml:space="preserve"> in some cases classification is better than Human . </w:t>
      </w:r>
      <w:r>
        <w:rPr>
          <w:rFonts w:ascii="Segoe UI" w:hAnsi="Segoe UI" w:cs="Segoe UI"/>
          <w:color w:val="000000"/>
          <w:sz w:val="23"/>
          <w:szCs w:val="23"/>
        </w:rPr>
        <w:t xml:space="preserve"> </w:t>
      </w:r>
    </w:p>
    <w:p w14:paraId="018CA445" w14:textId="3DC3B767" w:rsidR="00F003D1" w:rsidRDefault="009501C7" w:rsidP="008208DF">
      <w:pPr>
        <w:jc w:val="both"/>
        <w:rPr>
          <w:rFonts w:ascii="Segoe UI" w:hAnsi="Segoe UI" w:cs="Segoe UI"/>
          <w:color w:val="000000"/>
          <w:sz w:val="23"/>
          <w:szCs w:val="23"/>
        </w:rPr>
      </w:pPr>
      <w:r>
        <w:rPr>
          <w:rFonts w:ascii="Segoe UI" w:hAnsi="Segoe UI" w:cs="Segoe UI"/>
          <w:color w:val="000000"/>
          <w:sz w:val="23"/>
          <w:szCs w:val="23"/>
        </w:rPr>
        <w:t xml:space="preserve">This report describes the evaluation of </w:t>
      </w:r>
      <w:r w:rsidR="00F003D1">
        <w:rPr>
          <w:rFonts w:ascii="Segoe UI" w:hAnsi="Segoe UI" w:cs="Segoe UI"/>
          <w:color w:val="000000"/>
          <w:sz w:val="23"/>
          <w:szCs w:val="23"/>
        </w:rPr>
        <w:t>pre-trained</w:t>
      </w:r>
      <w:r>
        <w:rPr>
          <w:rFonts w:ascii="Segoe UI" w:hAnsi="Segoe UI" w:cs="Segoe UI"/>
          <w:color w:val="000000"/>
          <w:sz w:val="23"/>
          <w:szCs w:val="23"/>
        </w:rPr>
        <w:t xml:space="preserve"> deep neural network </w:t>
      </w:r>
      <w:commentRangeStart w:id="2"/>
      <w:r>
        <w:rPr>
          <w:rFonts w:ascii="Segoe UI" w:hAnsi="Segoe UI" w:cs="Segoe UI"/>
          <w:color w:val="000000"/>
          <w:sz w:val="23"/>
          <w:szCs w:val="23"/>
        </w:rPr>
        <w:t xml:space="preserve">on </w:t>
      </w:r>
      <w:r w:rsidRPr="00F003D1">
        <w:rPr>
          <w:rFonts w:ascii="Segoe UI" w:hAnsi="Segoe UI" w:cs="Segoe UI"/>
          <w:color w:val="000000"/>
          <w:sz w:val="23"/>
          <w:szCs w:val="23"/>
          <w:u w:val="single"/>
        </w:rPr>
        <w:t xml:space="preserve">Google </w:t>
      </w:r>
      <w:proofErr w:type="spellStart"/>
      <w:r w:rsidRPr="00F003D1">
        <w:rPr>
          <w:rFonts w:ascii="Segoe UI" w:hAnsi="Segoe UI" w:cs="Segoe UI"/>
          <w:color w:val="000000"/>
          <w:sz w:val="23"/>
          <w:szCs w:val="23"/>
          <w:u w:val="single"/>
        </w:rPr>
        <w:t>StreetView</w:t>
      </w:r>
      <w:proofErr w:type="spellEnd"/>
      <w:r w:rsidRPr="00F003D1">
        <w:rPr>
          <w:rFonts w:ascii="Segoe UI" w:hAnsi="Segoe UI" w:cs="Segoe UI"/>
          <w:color w:val="000000"/>
          <w:sz w:val="23"/>
          <w:szCs w:val="23"/>
          <w:u w:val="single"/>
        </w:rPr>
        <w:t xml:space="preserve"> Images</w:t>
      </w:r>
      <w:r>
        <w:rPr>
          <w:rFonts w:ascii="Segoe UI" w:hAnsi="Segoe UI" w:cs="Segoe UI"/>
          <w:color w:val="000000"/>
          <w:sz w:val="23"/>
          <w:szCs w:val="23"/>
        </w:rPr>
        <w:t xml:space="preserve">. </w:t>
      </w:r>
      <w:r w:rsidR="005F51C3">
        <w:rPr>
          <w:rFonts w:ascii="Segoe UI" w:hAnsi="Segoe UI" w:cs="Segoe UI"/>
          <w:color w:val="000000"/>
          <w:sz w:val="23"/>
          <w:szCs w:val="23"/>
        </w:rPr>
        <w:t xml:space="preserve">Pretrained model used are Mask </w:t>
      </w:r>
      <w:r w:rsidR="002B589E">
        <w:rPr>
          <w:rFonts w:ascii="Segoe UI" w:hAnsi="Segoe UI" w:cs="Segoe UI"/>
          <w:color w:val="000000"/>
          <w:sz w:val="23"/>
          <w:szCs w:val="23"/>
        </w:rPr>
        <w:t xml:space="preserve">RCNN, </w:t>
      </w:r>
      <w:proofErr w:type="spellStart"/>
      <w:proofErr w:type="gramStart"/>
      <w:r w:rsidR="002B589E">
        <w:rPr>
          <w:rFonts w:ascii="Segoe UI" w:hAnsi="Segoe UI" w:cs="Segoe UI"/>
          <w:color w:val="000000"/>
          <w:sz w:val="23"/>
          <w:szCs w:val="23"/>
        </w:rPr>
        <w:t>Xception</w:t>
      </w:r>
      <w:proofErr w:type="spellEnd"/>
      <w:r w:rsidR="00F003D1">
        <w:rPr>
          <w:rFonts w:ascii="Segoe UI" w:hAnsi="Segoe UI" w:cs="Segoe UI"/>
          <w:color w:val="000000"/>
          <w:sz w:val="23"/>
          <w:szCs w:val="23"/>
        </w:rPr>
        <w:t xml:space="preserve"> ,</w:t>
      </w:r>
      <w:proofErr w:type="gramEnd"/>
      <w:r w:rsidR="00F003D1">
        <w:rPr>
          <w:rFonts w:ascii="Segoe UI" w:hAnsi="Segoe UI" w:cs="Segoe UI"/>
          <w:color w:val="000000"/>
          <w:sz w:val="23"/>
          <w:szCs w:val="23"/>
        </w:rPr>
        <w:t xml:space="preserve"> VGG16, VGG19, Inception v3, Inception </w:t>
      </w:r>
      <w:proofErr w:type="spellStart"/>
      <w:r w:rsidR="00F003D1">
        <w:rPr>
          <w:rFonts w:ascii="Segoe UI" w:hAnsi="Segoe UI" w:cs="Segoe UI"/>
          <w:color w:val="000000"/>
          <w:sz w:val="23"/>
          <w:szCs w:val="23"/>
        </w:rPr>
        <w:t>resnet</w:t>
      </w:r>
      <w:proofErr w:type="spellEnd"/>
      <w:r w:rsidR="00F003D1">
        <w:rPr>
          <w:rFonts w:ascii="Segoe UI" w:hAnsi="Segoe UI" w:cs="Segoe UI"/>
          <w:color w:val="000000"/>
          <w:sz w:val="23"/>
          <w:szCs w:val="23"/>
        </w:rPr>
        <w:t xml:space="preserve"> v2, Resnet50, </w:t>
      </w:r>
      <w:proofErr w:type="spellStart"/>
      <w:r w:rsidR="00F003D1">
        <w:rPr>
          <w:rFonts w:ascii="Segoe UI" w:hAnsi="Segoe UI" w:cs="Segoe UI"/>
          <w:color w:val="000000"/>
          <w:sz w:val="23"/>
          <w:szCs w:val="23"/>
        </w:rPr>
        <w:t>MobileNet</w:t>
      </w:r>
      <w:proofErr w:type="spellEnd"/>
      <w:r w:rsidR="00F003D1">
        <w:rPr>
          <w:rFonts w:ascii="Segoe UI" w:hAnsi="Segoe UI" w:cs="Segoe UI"/>
          <w:color w:val="000000"/>
          <w:sz w:val="23"/>
          <w:szCs w:val="23"/>
        </w:rPr>
        <w:t xml:space="preserve"> , </w:t>
      </w:r>
      <w:proofErr w:type="spellStart"/>
      <w:r w:rsidR="00F003D1">
        <w:rPr>
          <w:rFonts w:ascii="Segoe UI" w:hAnsi="Segoe UI" w:cs="Segoe UI"/>
          <w:color w:val="000000"/>
          <w:sz w:val="23"/>
          <w:szCs w:val="23"/>
        </w:rPr>
        <w:t>MobileNet</w:t>
      </w:r>
      <w:proofErr w:type="spellEnd"/>
      <w:r w:rsidR="00F003D1">
        <w:rPr>
          <w:rFonts w:ascii="Segoe UI" w:hAnsi="Segoe UI" w:cs="Segoe UI"/>
          <w:color w:val="000000"/>
          <w:sz w:val="23"/>
          <w:szCs w:val="23"/>
        </w:rPr>
        <w:t xml:space="preserve"> v2, </w:t>
      </w:r>
      <w:proofErr w:type="spellStart"/>
      <w:r w:rsidR="00F003D1">
        <w:rPr>
          <w:rFonts w:ascii="Segoe UI" w:hAnsi="Segoe UI" w:cs="Segoe UI"/>
          <w:color w:val="000000"/>
          <w:sz w:val="23"/>
          <w:szCs w:val="23"/>
        </w:rPr>
        <w:t>DenseNet</w:t>
      </w:r>
      <w:proofErr w:type="spellEnd"/>
      <w:r w:rsidR="00F003D1">
        <w:rPr>
          <w:rFonts w:ascii="Segoe UI" w:hAnsi="Segoe UI" w:cs="Segoe UI"/>
          <w:color w:val="000000"/>
          <w:sz w:val="23"/>
          <w:szCs w:val="23"/>
        </w:rPr>
        <w:t xml:space="preserve">, </w:t>
      </w:r>
      <w:proofErr w:type="spellStart"/>
      <w:r w:rsidR="00F003D1">
        <w:rPr>
          <w:rFonts w:ascii="Segoe UI" w:hAnsi="Segoe UI" w:cs="Segoe UI"/>
          <w:color w:val="000000"/>
          <w:sz w:val="23"/>
          <w:szCs w:val="23"/>
        </w:rPr>
        <w:t>NASNet</w:t>
      </w:r>
      <w:proofErr w:type="spellEnd"/>
      <w:r w:rsidR="00F003D1">
        <w:rPr>
          <w:rFonts w:ascii="Segoe UI" w:hAnsi="Segoe UI" w:cs="Segoe UI"/>
          <w:color w:val="000000"/>
          <w:sz w:val="23"/>
          <w:szCs w:val="23"/>
        </w:rPr>
        <w:t xml:space="preserve">. Implementation is done in Python using </w:t>
      </w:r>
      <w:proofErr w:type="spellStart"/>
      <w:r w:rsidR="00F003D1">
        <w:rPr>
          <w:rFonts w:ascii="Segoe UI" w:hAnsi="Segoe UI" w:cs="Segoe UI"/>
          <w:color w:val="000000"/>
          <w:sz w:val="23"/>
          <w:szCs w:val="23"/>
        </w:rPr>
        <w:t>Keras</w:t>
      </w:r>
      <w:proofErr w:type="spellEnd"/>
      <w:r w:rsidR="00F003D1">
        <w:rPr>
          <w:rFonts w:ascii="Segoe UI" w:hAnsi="Segoe UI" w:cs="Segoe UI"/>
          <w:color w:val="000000"/>
          <w:sz w:val="23"/>
          <w:szCs w:val="23"/>
        </w:rPr>
        <w:t xml:space="preserve"> and </w:t>
      </w:r>
      <w:proofErr w:type="spellStart"/>
      <w:r w:rsidR="00F003D1">
        <w:rPr>
          <w:rFonts w:ascii="Segoe UI" w:hAnsi="Segoe UI" w:cs="Segoe UI"/>
          <w:color w:val="000000"/>
          <w:sz w:val="23"/>
          <w:szCs w:val="23"/>
        </w:rPr>
        <w:t>TesnsorFlow</w:t>
      </w:r>
      <w:proofErr w:type="spellEnd"/>
      <w:r w:rsidR="00F003D1">
        <w:rPr>
          <w:rFonts w:ascii="Segoe UI" w:hAnsi="Segoe UI" w:cs="Segoe UI"/>
          <w:color w:val="000000"/>
          <w:sz w:val="23"/>
          <w:szCs w:val="23"/>
        </w:rPr>
        <w:t xml:space="preserve">-GPU </w:t>
      </w:r>
      <w:r w:rsidR="00244371">
        <w:rPr>
          <w:rFonts w:ascii="Segoe UI" w:hAnsi="Segoe UI" w:cs="Segoe UI"/>
          <w:color w:val="000000"/>
          <w:sz w:val="23"/>
          <w:szCs w:val="23"/>
        </w:rPr>
        <w:t>framework</w:t>
      </w:r>
      <w:commentRangeEnd w:id="2"/>
      <w:r w:rsidR="0049074A">
        <w:rPr>
          <w:rStyle w:val="CommentReference"/>
        </w:rPr>
        <w:commentReference w:id="2"/>
      </w:r>
      <w:r w:rsidR="00244371">
        <w:rPr>
          <w:rFonts w:ascii="Segoe UI" w:hAnsi="Segoe UI" w:cs="Segoe UI"/>
          <w:color w:val="000000"/>
          <w:sz w:val="23"/>
          <w:szCs w:val="23"/>
        </w:rPr>
        <w:t>.</w:t>
      </w:r>
      <w:r w:rsidR="00244371" w:rsidRPr="00F003D1">
        <w:rPr>
          <w:rFonts w:ascii="Segoe UI" w:hAnsi="Segoe UI" w:cs="Segoe UI"/>
          <w:color w:val="000000"/>
          <w:sz w:val="23"/>
          <w:szCs w:val="23"/>
        </w:rPr>
        <w:t xml:space="preserve"> User</w:t>
      </w:r>
      <w:r w:rsidR="00F003D1" w:rsidRPr="00F003D1">
        <w:rPr>
          <w:rFonts w:ascii="Segoe UI" w:hAnsi="Segoe UI" w:cs="Segoe UI"/>
          <w:color w:val="000000"/>
          <w:sz w:val="23"/>
          <w:szCs w:val="23"/>
        </w:rPr>
        <w:t xml:space="preserve"> interface for the application execution, processing of the input images and visualization of the results </w:t>
      </w:r>
      <w:r w:rsidR="00F003D1">
        <w:rPr>
          <w:rFonts w:ascii="Segoe UI" w:hAnsi="Segoe UI" w:cs="Segoe UI"/>
          <w:color w:val="000000"/>
          <w:sz w:val="23"/>
          <w:szCs w:val="23"/>
        </w:rPr>
        <w:t>is</w:t>
      </w:r>
      <w:r w:rsidR="00F003D1" w:rsidRPr="00F003D1">
        <w:rPr>
          <w:rFonts w:ascii="Segoe UI" w:hAnsi="Segoe UI" w:cs="Segoe UI"/>
          <w:color w:val="000000"/>
          <w:sz w:val="23"/>
          <w:szCs w:val="23"/>
        </w:rPr>
        <w:t xml:space="preserve"> realized using Google </w:t>
      </w:r>
      <w:proofErr w:type="spellStart"/>
      <w:r w:rsidR="00F003D1" w:rsidRPr="00F003D1">
        <w:rPr>
          <w:rFonts w:ascii="Segoe UI" w:hAnsi="Segoe UI" w:cs="Segoe UI"/>
          <w:color w:val="000000"/>
          <w:sz w:val="23"/>
          <w:szCs w:val="23"/>
        </w:rPr>
        <w:t>Colab</w:t>
      </w:r>
      <w:proofErr w:type="spellEnd"/>
      <w:r w:rsidR="00F003D1" w:rsidRPr="00F003D1">
        <w:rPr>
          <w:rFonts w:ascii="Segoe UI" w:hAnsi="Segoe UI" w:cs="Segoe UI"/>
          <w:color w:val="000000"/>
          <w:sz w:val="23"/>
          <w:szCs w:val="23"/>
        </w:rPr>
        <w:t xml:space="preserve"> </w:t>
      </w:r>
      <w:r w:rsidR="00F003D1">
        <w:rPr>
          <w:rFonts w:ascii="Segoe UI" w:hAnsi="Segoe UI" w:cs="Segoe UI"/>
          <w:color w:val="000000"/>
          <w:sz w:val="23"/>
          <w:szCs w:val="23"/>
        </w:rPr>
        <w:t>with repository in GIT</w:t>
      </w:r>
      <w:r w:rsidR="00F003D1" w:rsidRPr="00F003D1">
        <w:rPr>
          <w:rFonts w:ascii="Segoe UI" w:hAnsi="Segoe UI" w:cs="Segoe UI"/>
          <w:color w:val="000000"/>
          <w:sz w:val="23"/>
          <w:szCs w:val="23"/>
        </w:rPr>
        <w:t>.</w:t>
      </w:r>
    </w:p>
    <w:p w14:paraId="488CEDE5" w14:textId="5E74AF8A" w:rsidR="00F003D1" w:rsidRDefault="00F003D1" w:rsidP="008208DF">
      <w:pPr>
        <w:jc w:val="both"/>
        <w:rPr>
          <w:rFonts w:ascii="Segoe UI" w:hAnsi="Segoe UI" w:cs="Segoe UI"/>
          <w:color w:val="000000"/>
          <w:sz w:val="23"/>
          <w:szCs w:val="23"/>
        </w:rPr>
      </w:pPr>
      <w:commentRangeStart w:id="3"/>
      <w:r>
        <w:rPr>
          <w:rFonts w:ascii="Segoe UI" w:hAnsi="Segoe UI" w:cs="Segoe UI"/>
          <w:color w:val="000000"/>
          <w:sz w:val="23"/>
          <w:szCs w:val="23"/>
        </w:rPr>
        <w:t xml:space="preserve">A pipeline is created for the </w:t>
      </w:r>
      <w:r w:rsidR="009121F0">
        <w:rPr>
          <w:rFonts w:ascii="Segoe UI" w:hAnsi="Segoe UI" w:cs="Segoe UI"/>
          <w:color w:val="000000"/>
          <w:sz w:val="23"/>
          <w:szCs w:val="23"/>
        </w:rPr>
        <w:t>task, user</w:t>
      </w:r>
      <w:r>
        <w:rPr>
          <w:rFonts w:ascii="Segoe UI" w:hAnsi="Segoe UI" w:cs="Segoe UI"/>
          <w:color w:val="000000"/>
          <w:sz w:val="23"/>
          <w:szCs w:val="23"/>
        </w:rPr>
        <w:t xml:space="preserve"> provide the parameters like coordinates, </w:t>
      </w:r>
      <w:r w:rsidR="009121F0">
        <w:rPr>
          <w:rFonts w:ascii="Segoe UI" w:hAnsi="Segoe UI" w:cs="Segoe UI"/>
          <w:color w:val="000000"/>
          <w:sz w:val="23"/>
          <w:szCs w:val="23"/>
        </w:rPr>
        <w:t>heading, field</w:t>
      </w:r>
      <w:r>
        <w:rPr>
          <w:rFonts w:ascii="Segoe UI" w:hAnsi="Segoe UI" w:cs="Segoe UI"/>
          <w:color w:val="000000"/>
          <w:sz w:val="23"/>
          <w:szCs w:val="23"/>
        </w:rPr>
        <w:t xml:space="preserve"> of </w:t>
      </w:r>
      <w:r w:rsidR="00224B6F">
        <w:rPr>
          <w:rFonts w:ascii="Segoe UI" w:hAnsi="Segoe UI" w:cs="Segoe UI"/>
          <w:color w:val="000000"/>
          <w:sz w:val="23"/>
          <w:szCs w:val="23"/>
        </w:rPr>
        <w:t>view for</w:t>
      </w:r>
      <w:r>
        <w:rPr>
          <w:rFonts w:ascii="Segoe UI" w:hAnsi="Segoe UI" w:cs="Segoe UI"/>
          <w:color w:val="000000"/>
          <w:sz w:val="23"/>
          <w:szCs w:val="23"/>
        </w:rPr>
        <w:t xml:space="preserve"> the Google </w:t>
      </w:r>
      <w:proofErr w:type="spellStart"/>
      <w:r>
        <w:rPr>
          <w:rFonts w:ascii="Segoe UI" w:hAnsi="Segoe UI" w:cs="Segoe UI"/>
          <w:color w:val="000000"/>
          <w:sz w:val="23"/>
          <w:szCs w:val="23"/>
        </w:rPr>
        <w:t>StreetView</w:t>
      </w:r>
      <w:proofErr w:type="spellEnd"/>
      <w:r>
        <w:rPr>
          <w:rFonts w:ascii="Segoe UI" w:hAnsi="Segoe UI" w:cs="Segoe UI"/>
          <w:color w:val="000000"/>
          <w:sz w:val="23"/>
          <w:szCs w:val="23"/>
        </w:rPr>
        <w:t xml:space="preserve"> </w:t>
      </w:r>
      <w:r w:rsidR="0040749E">
        <w:rPr>
          <w:rFonts w:ascii="Segoe UI" w:hAnsi="Segoe UI" w:cs="Segoe UI"/>
          <w:color w:val="000000"/>
          <w:sz w:val="23"/>
          <w:szCs w:val="23"/>
        </w:rPr>
        <w:t>API, Python</w:t>
      </w:r>
      <w:r>
        <w:rPr>
          <w:rFonts w:ascii="Segoe UI" w:hAnsi="Segoe UI" w:cs="Segoe UI"/>
          <w:color w:val="000000"/>
          <w:sz w:val="23"/>
          <w:szCs w:val="23"/>
        </w:rPr>
        <w:t xml:space="preserve"> script downloads the available images </w:t>
      </w:r>
      <w:r w:rsidR="002B589E">
        <w:rPr>
          <w:rFonts w:ascii="Segoe UI" w:hAnsi="Segoe UI" w:cs="Segoe UI"/>
          <w:color w:val="000000"/>
          <w:sz w:val="23"/>
          <w:szCs w:val="23"/>
        </w:rPr>
        <w:t xml:space="preserve">to that </w:t>
      </w:r>
      <w:proofErr w:type="gramStart"/>
      <w:r w:rsidR="002B589E">
        <w:rPr>
          <w:rFonts w:ascii="Segoe UI" w:hAnsi="Segoe UI" w:cs="Segoe UI"/>
          <w:color w:val="000000"/>
          <w:sz w:val="23"/>
          <w:szCs w:val="23"/>
        </w:rPr>
        <w:t>location ,Pre</w:t>
      </w:r>
      <w:proofErr w:type="gramEnd"/>
      <w:r w:rsidR="002B589E">
        <w:rPr>
          <w:rFonts w:ascii="Segoe UI" w:hAnsi="Segoe UI" w:cs="Segoe UI"/>
          <w:color w:val="000000"/>
          <w:sz w:val="23"/>
          <w:szCs w:val="23"/>
        </w:rPr>
        <w:t xml:space="preserve"> Processing of Images to fit into classifier is done, Classification is done on the Images depending on the architecture of the Neural Network. </w:t>
      </w:r>
      <w:commentRangeEnd w:id="3"/>
      <w:r w:rsidR="0049074A">
        <w:rPr>
          <w:rStyle w:val="CommentReference"/>
        </w:rPr>
        <w:commentReference w:id="3"/>
      </w:r>
    </w:p>
    <w:p w14:paraId="29BFEEC4" w14:textId="4F235AC7" w:rsidR="009121F0" w:rsidRDefault="00244371" w:rsidP="008208DF">
      <w:pPr>
        <w:jc w:val="both"/>
        <w:rPr>
          <w:rFonts w:ascii="Segoe UI" w:hAnsi="Segoe UI" w:cs="Segoe UI"/>
          <w:color w:val="000000"/>
          <w:sz w:val="23"/>
          <w:szCs w:val="23"/>
        </w:rPr>
      </w:pPr>
      <w:r>
        <w:rPr>
          <w:rFonts w:ascii="Segoe UI" w:hAnsi="Segoe UI" w:cs="Segoe UI"/>
          <w:color w:val="000000"/>
          <w:sz w:val="23"/>
          <w:szCs w:val="23"/>
        </w:rPr>
        <w:t xml:space="preserve">The results are evaluated based on architecture of different </w:t>
      </w:r>
      <w:r w:rsidR="009121F0">
        <w:rPr>
          <w:rFonts w:ascii="Segoe UI" w:hAnsi="Segoe UI" w:cs="Segoe UI"/>
          <w:color w:val="000000"/>
          <w:sz w:val="23"/>
          <w:szCs w:val="23"/>
        </w:rPr>
        <w:t xml:space="preserve">network. </w:t>
      </w:r>
      <w:commentRangeStart w:id="4"/>
      <w:r w:rsidR="009121F0">
        <w:rPr>
          <w:rFonts w:ascii="Segoe UI" w:hAnsi="Segoe UI" w:cs="Segoe UI"/>
          <w:color w:val="000000"/>
          <w:sz w:val="23"/>
          <w:szCs w:val="23"/>
        </w:rPr>
        <w:t>Mask</w:t>
      </w:r>
      <w:r>
        <w:rPr>
          <w:rFonts w:ascii="Segoe UI" w:hAnsi="Segoe UI" w:cs="Segoe UI"/>
          <w:color w:val="000000"/>
          <w:sz w:val="23"/>
          <w:szCs w:val="23"/>
        </w:rPr>
        <w:t xml:space="preserve"> RCNN turns out to be best performer among all other Pre-trained model cause of its </w:t>
      </w:r>
      <w:r w:rsidR="009121F0">
        <w:rPr>
          <w:rFonts w:ascii="Segoe UI" w:hAnsi="Segoe UI" w:cs="Segoe UI"/>
          <w:color w:val="000000"/>
          <w:sz w:val="23"/>
          <w:szCs w:val="23"/>
        </w:rPr>
        <w:t>architecture of performing classification and segmentation side by side.</w:t>
      </w:r>
      <w:commentRangeEnd w:id="4"/>
      <w:r w:rsidR="0049074A">
        <w:rPr>
          <w:rStyle w:val="CommentReference"/>
        </w:rPr>
        <w:commentReference w:id="4"/>
      </w:r>
      <w:r w:rsidR="009121F0">
        <w:rPr>
          <w:rFonts w:ascii="Segoe UI" w:hAnsi="Segoe UI" w:cs="Segoe UI"/>
          <w:color w:val="000000"/>
          <w:sz w:val="23"/>
          <w:szCs w:val="23"/>
        </w:rPr>
        <w:t xml:space="preserve"> Still there were some misclassification of objects which is visualized in report and the solution which might get the network to get better results.</w:t>
      </w:r>
    </w:p>
    <w:p w14:paraId="1A5E6E2B" w14:textId="77777777" w:rsidR="009121F0" w:rsidRDefault="009121F0">
      <w:pPr>
        <w:rPr>
          <w:rFonts w:ascii="Segoe UI" w:hAnsi="Segoe UI" w:cs="Segoe UI"/>
          <w:color w:val="000000"/>
          <w:sz w:val="23"/>
          <w:szCs w:val="23"/>
        </w:rPr>
      </w:pPr>
      <w:r>
        <w:rPr>
          <w:rFonts w:ascii="Segoe UI" w:hAnsi="Segoe UI" w:cs="Segoe UI"/>
          <w:color w:val="000000"/>
          <w:sz w:val="23"/>
          <w:szCs w:val="23"/>
        </w:rPr>
        <w:br w:type="page"/>
      </w:r>
    </w:p>
    <w:p w14:paraId="47B39336" w14:textId="566D9C6F" w:rsidR="00244371" w:rsidRDefault="009121F0" w:rsidP="009121F0">
      <w:pPr>
        <w:pStyle w:val="Heading1"/>
        <w:rPr>
          <w:b/>
          <w:color w:val="000000" w:themeColor="text1"/>
        </w:rPr>
      </w:pPr>
      <w:bookmarkStart w:id="5" w:name="_Toc862734"/>
      <w:r w:rsidRPr="009121F0">
        <w:rPr>
          <w:b/>
          <w:color w:val="000000" w:themeColor="text1"/>
        </w:rPr>
        <w:lastRenderedPageBreak/>
        <w:t>Acknowledgement</w:t>
      </w:r>
      <w:bookmarkEnd w:id="5"/>
    </w:p>
    <w:p w14:paraId="46174396" w14:textId="0588B59A" w:rsidR="009121F0" w:rsidRDefault="009121F0" w:rsidP="009121F0"/>
    <w:p w14:paraId="68AB7BD5" w14:textId="3733CC8D" w:rsidR="009121F0" w:rsidRDefault="009121F0" w:rsidP="00B60F75">
      <w:pPr>
        <w:jc w:val="both"/>
      </w:pPr>
      <w:r>
        <w:t xml:space="preserve">I would like </w:t>
      </w:r>
      <w:r w:rsidR="00490116">
        <w:t>to acknowledge</w:t>
      </w:r>
      <w:r w:rsidR="00B60F75">
        <w:t xml:space="preserve"> the help of all of those which made this project </w:t>
      </w:r>
      <w:r w:rsidR="00490116">
        <w:t xml:space="preserve">possible. </w:t>
      </w:r>
      <w:r w:rsidR="00963D83">
        <w:t>I</w:t>
      </w:r>
      <w:r w:rsidR="00B60F75">
        <w:t xml:space="preserve"> would like </w:t>
      </w:r>
      <w:r>
        <w:t>to express my deep gratitude to</w:t>
      </w:r>
      <w:r w:rsidR="00B60F75">
        <w:t xml:space="preserve"> my</w:t>
      </w:r>
      <w:r>
        <w:t xml:space="preserve"> supervisor </w:t>
      </w:r>
      <w:r w:rsidRPr="00490116">
        <w:rPr>
          <w:b/>
        </w:rPr>
        <w:t xml:space="preserve">Ing. Michal </w:t>
      </w:r>
      <w:proofErr w:type="spellStart"/>
      <w:r w:rsidRPr="00490116">
        <w:rPr>
          <w:b/>
        </w:rPr>
        <w:t>Reinštein</w:t>
      </w:r>
      <w:proofErr w:type="spellEnd"/>
      <w:r w:rsidRPr="00490116">
        <w:rPr>
          <w:b/>
        </w:rPr>
        <w:t xml:space="preserve">, </w:t>
      </w:r>
      <w:proofErr w:type="spellStart"/>
      <w:proofErr w:type="gramStart"/>
      <w:r w:rsidRPr="00490116">
        <w:rPr>
          <w:b/>
        </w:rPr>
        <w:t>Ph.D</w:t>
      </w:r>
      <w:proofErr w:type="spellEnd"/>
      <w:proofErr w:type="gramEnd"/>
      <w:r>
        <w:t xml:space="preserve"> , </w:t>
      </w:r>
      <w:r w:rsidR="00B60F75">
        <w:t>for his time</w:t>
      </w:r>
      <w:del w:id="6" w:author="Michal Reinstein" w:date="2019-02-12T09:22:00Z">
        <w:r w:rsidR="00B60F75" w:rsidDel="0049074A">
          <w:delText xml:space="preserve"> </w:delText>
        </w:r>
      </w:del>
      <w:r w:rsidR="00B60F75">
        <w:t>,</w:t>
      </w:r>
      <w:ins w:id="7" w:author="Michal Reinstein" w:date="2019-02-12T09:22:00Z">
        <w:r w:rsidR="0049074A">
          <w:t xml:space="preserve"> </w:t>
        </w:r>
      </w:ins>
      <w:r w:rsidR="00B60F75">
        <w:t xml:space="preserve">patience, guidance and also for allowing the idea to be persuaded originally,  and made this project successful. I would also like to thank </w:t>
      </w:r>
      <w:r w:rsidR="00B60F75" w:rsidRPr="00B60F75">
        <w:t xml:space="preserve">Jana </w:t>
      </w:r>
      <w:proofErr w:type="spellStart"/>
      <w:r w:rsidR="00B60F75" w:rsidRPr="00B60F75">
        <w:t>Zichová</w:t>
      </w:r>
      <w:proofErr w:type="spellEnd"/>
      <w:r w:rsidR="00B60F75">
        <w:t xml:space="preserve"> who let me to register for this project.</w:t>
      </w:r>
    </w:p>
    <w:p w14:paraId="3E668273" w14:textId="67619F0C" w:rsidR="00963D83" w:rsidRDefault="00490116" w:rsidP="00B60F75">
      <w:pPr>
        <w:jc w:val="both"/>
      </w:pPr>
      <w:r>
        <w:t>Furthermore,</w:t>
      </w:r>
      <w:r w:rsidR="00B60F75">
        <w:t xml:space="preserve"> I would like to </w:t>
      </w:r>
      <w:r>
        <w:t>thank</w:t>
      </w:r>
      <w:r w:rsidR="00B60F75">
        <w:t xml:space="preserve"> to all those </w:t>
      </w:r>
      <w:r>
        <w:t xml:space="preserve">people who works on all open source projects mentioned in reference, and all wonderful people who post the discussion and blogs for all useful learning resources, specially to Stanford open course </w:t>
      </w:r>
      <w:r w:rsidRPr="00490116">
        <w:t>CS231n: Convolutional Neural Networks for Visual Recognition</w:t>
      </w:r>
      <w:r>
        <w:t xml:space="preserve"> which</w:t>
      </w:r>
      <w:r w:rsidRPr="00490116">
        <w:t>.</w:t>
      </w:r>
      <w:r>
        <w:t xml:space="preserve"> I am also thankful for Google free resources like Google Collab laboratory and Street View API which made the project possible.</w:t>
      </w:r>
    </w:p>
    <w:p w14:paraId="271F7676" w14:textId="77777777" w:rsidR="00963D83" w:rsidRDefault="00963D83">
      <w:r>
        <w:br w:type="page"/>
      </w:r>
    </w:p>
    <w:sdt>
      <w:sdtPr>
        <w:rPr>
          <w:rFonts w:asciiTheme="minorHAnsi" w:eastAsiaTheme="minorHAnsi" w:hAnsiTheme="minorHAnsi" w:cstheme="minorBidi"/>
          <w:color w:val="auto"/>
          <w:sz w:val="22"/>
          <w:szCs w:val="22"/>
        </w:rPr>
        <w:id w:val="-805699380"/>
        <w:docPartObj>
          <w:docPartGallery w:val="Table of Contents"/>
          <w:docPartUnique/>
        </w:docPartObj>
      </w:sdtPr>
      <w:sdtEndPr>
        <w:rPr>
          <w:b/>
          <w:bCs/>
          <w:noProof/>
        </w:rPr>
      </w:sdtEndPr>
      <w:sdtContent>
        <w:p w14:paraId="6EB84F0B" w14:textId="3894FA5D" w:rsidR="00963D83" w:rsidRPr="003572CB" w:rsidRDefault="00963D83">
          <w:pPr>
            <w:pStyle w:val="TOCHeading"/>
            <w:rPr>
              <w:b/>
              <w:color w:val="000000" w:themeColor="text1"/>
            </w:rPr>
          </w:pPr>
          <w:r w:rsidRPr="003572CB">
            <w:rPr>
              <w:b/>
              <w:color w:val="000000" w:themeColor="text1"/>
            </w:rPr>
            <w:t>Conten</w:t>
          </w:r>
          <w:bookmarkStart w:id="8" w:name="_GoBack"/>
          <w:bookmarkEnd w:id="8"/>
          <w:r w:rsidRPr="003572CB">
            <w:rPr>
              <w:b/>
              <w:color w:val="000000" w:themeColor="text1"/>
            </w:rPr>
            <w:t>ts</w:t>
          </w:r>
        </w:p>
        <w:commentRangeStart w:id="9"/>
        <w:p w14:paraId="6A6A7A23" w14:textId="200573FB" w:rsidR="00FB66C6" w:rsidRDefault="00963D83">
          <w:pPr>
            <w:pStyle w:val="TOC1"/>
            <w:tabs>
              <w:tab w:val="right" w:leader="dot" w:pos="9350"/>
            </w:tabs>
            <w:rPr>
              <w:ins w:id="10" w:author="Varun Burde" w:date="2019-02-12T11:18:00Z"/>
              <w:rFonts w:eastAsiaTheme="minorEastAsia"/>
              <w:noProof/>
            </w:rPr>
          </w:pPr>
          <w:r>
            <w:rPr>
              <w:b/>
              <w:bCs/>
              <w:noProof/>
            </w:rPr>
            <w:fldChar w:fldCharType="begin"/>
          </w:r>
          <w:r>
            <w:rPr>
              <w:b/>
              <w:bCs/>
              <w:noProof/>
            </w:rPr>
            <w:instrText xml:space="preserve"> TOC \o "1-3" \h \z \u </w:instrText>
          </w:r>
          <w:r>
            <w:rPr>
              <w:b/>
              <w:bCs/>
              <w:noProof/>
            </w:rPr>
            <w:fldChar w:fldCharType="separate"/>
          </w:r>
          <w:ins w:id="11" w:author="Varun Burde" w:date="2019-02-12T11:18:00Z">
            <w:r w:rsidR="00FB66C6" w:rsidRPr="00D763B9">
              <w:rPr>
                <w:rStyle w:val="Hyperlink"/>
                <w:noProof/>
              </w:rPr>
              <w:fldChar w:fldCharType="begin"/>
            </w:r>
            <w:r w:rsidR="00FB66C6" w:rsidRPr="00D763B9">
              <w:rPr>
                <w:rStyle w:val="Hyperlink"/>
                <w:noProof/>
              </w:rPr>
              <w:instrText xml:space="preserve"> </w:instrText>
            </w:r>
            <w:r w:rsidR="00FB66C6">
              <w:rPr>
                <w:noProof/>
              </w:rPr>
              <w:instrText>HYPERLINK \l "_Toc862733"</w:instrText>
            </w:r>
            <w:r w:rsidR="00FB66C6" w:rsidRPr="00D763B9">
              <w:rPr>
                <w:rStyle w:val="Hyperlink"/>
                <w:noProof/>
              </w:rPr>
              <w:instrText xml:space="preserve"> </w:instrText>
            </w:r>
            <w:r w:rsidR="00FB66C6" w:rsidRPr="00D763B9">
              <w:rPr>
                <w:rStyle w:val="Hyperlink"/>
                <w:noProof/>
              </w:rPr>
            </w:r>
            <w:r w:rsidR="00FB66C6" w:rsidRPr="00D763B9">
              <w:rPr>
                <w:rStyle w:val="Hyperlink"/>
                <w:noProof/>
              </w:rPr>
              <w:fldChar w:fldCharType="separate"/>
            </w:r>
            <w:r w:rsidR="00FB66C6" w:rsidRPr="00D763B9">
              <w:rPr>
                <w:rStyle w:val="Hyperlink"/>
                <w:b/>
                <w:noProof/>
              </w:rPr>
              <w:t>Abstract</w:t>
            </w:r>
            <w:r w:rsidR="00FB66C6">
              <w:rPr>
                <w:noProof/>
                <w:webHidden/>
              </w:rPr>
              <w:tab/>
            </w:r>
            <w:r w:rsidR="00FB66C6">
              <w:rPr>
                <w:noProof/>
                <w:webHidden/>
              </w:rPr>
              <w:fldChar w:fldCharType="begin"/>
            </w:r>
            <w:r w:rsidR="00FB66C6">
              <w:rPr>
                <w:noProof/>
                <w:webHidden/>
              </w:rPr>
              <w:instrText xml:space="preserve"> PAGEREF _Toc862733 \h </w:instrText>
            </w:r>
            <w:r w:rsidR="00FB66C6">
              <w:rPr>
                <w:noProof/>
                <w:webHidden/>
              </w:rPr>
            </w:r>
          </w:ins>
          <w:r w:rsidR="00FB66C6">
            <w:rPr>
              <w:noProof/>
              <w:webHidden/>
            </w:rPr>
            <w:fldChar w:fldCharType="separate"/>
          </w:r>
          <w:ins w:id="12" w:author="Varun Burde" w:date="2019-02-12T11:18:00Z">
            <w:r w:rsidR="00FB66C6">
              <w:rPr>
                <w:noProof/>
                <w:webHidden/>
              </w:rPr>
              <w:t>2</w:t>
            </w:r>
            <w:r w:rsidR="00FB66C6">
              <w:rPr>
                <w:noProof/>
                <w:webHidden/>
              </w:rPr>
              <w:fldChar w:fldCharType="end"/>
            </w:r>
            <w:r w:rsidR="00FB66C6" w:rsidRPr="00D763B9">
              <w:rPr>
                <w:rStyle w:val="Hyperlink"/>
                <w:noProof/>
              </w:rPr>
              <w:fldChar w:fldCharType="end"/>
            </w:r>
          </w:ins>
        </w:p>
        <w:p w14:paraId="11DC6E74" w14:textId="19407F24" w:rsidR="00FB66C6" w:rsidRDefault="00FB66C6">
          <w:pPr>
            <w:pStyle w:val="TOC1"/>
            <w:tabs>
              <w:tab w:val="right" w:leader="dot" w:pos="9350"/>
            </w:tabs>
            <w:rPr>
              <w:ins w:id="13" w:author="Varun Burde" w:date="2019-02-12T11:18:00Z"/>
              <w:rFonts w:eastAsiaTheme="minorEastAsia"/>
              <w:noProof/>
            </w:rPr>
          </w:pPr>
          <w:ins w:id="14"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"_Toc862734"</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b/>
                <w:noProof/>
              </w:rPr>
              <w:t>Acknowledgement</w:t>
            </w:r>
            <w:r>
              <w:rPr>
                <w:noProof/>
                <w:webHidden/>
              </w:rPr>
              <w:tab/>
            </w:r>
            <w:r>
              <w:rPr>
                <w:noProof/>
                <w:webHidden/>
              </w:rPr>
              <w:fldChar w:fldCharType="begin"/>
            </w:r>
            <w:r>
              <w:rPr>
                <w:noProof/>
                <w:webHidden/>
              </w:rPr>
              <w:instrText xml:space="preserve"> PAGEREF _Toc862734 \h </w:instrText>
            </w:r>
            <w:r>
              <w:rPr>
                <w:noProof/>
                <w:webHidden/>
              </w:rPr>
            </w:r>
          </w:ins>
          <w:r>
            <w:rPr>
              <w:noProof/>
              <w:webHidden/>
            </w:rPr>
            <w:fldChar w:fldCharType="separate"/>
          </w:r>
          <w:ins w:id="15" w:author="Varun Burde" w:date="2019-02-12T11:18:00Z">
            <w:r>
              <w:rPr>
                <w:noProof/>
                <w:webHidden/>
              </w:rPr>
              <w:t>3</w:t>
            </w:r>
            <w:r>
              <w:rPr>
                <w:noProof/>
                <w:webHidden/>
              </w:rPr>
              <w:fldChar w:fldCharType="end"/>
            </w:r>
            <w:r w:rsidRPr="00D763B9">
              <w:rPr>
                <w:rStyle w:val="Hyperlink"/>
                <w:noProof/>
              </w:rPr>
              <w:fldChar w:fldCharType="end"/>
            </w:r>
          </w:ins>
        </w:p>
        <w:p w14:paraId="50861488" w14:textId="70508B00" w:rsidR="00FB66C6" w:rsidRDefault="00FB66C6">
          <w:pPr>
            <w:pStyle w:val="TOC1"/>
            <w:tabs>
              <w:tab w:val="left" w:pos="440"/>
              <w:tab w:val="right" w:leader="dot" w:pos="9350"/>
            </w:tabs>
            <w:rPr>
              <w:ins w:id="16" w:author="Varun Burde" w:date="2019-02-12T11:18:00Z"/>
              <w:rFonts w:eastAsiaTheme="minorEastAsia"/>
              <w:noProof/>
            </w:rPr>
          </w:pPr>
          <w:ins w:id="17"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"_Toc862735"</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b/>
                <w:noProof/>
              </w:rPr>
              <w:t>1.</w:t>
            </w:r>
            <w:r>
              <w:rPr>
                <w:rFonts w:eastAsiaTheme="minorEastAsia"/>
                <w:noProof/>
              </w:rPr>
              <w:tab/>
            </w:r>
            <w:r w:rsidRPr="00D763B9">
              <w:rPr>
                <w:rStyle w:val="Hyperlink"/>
                <w:b/>
                <w:noProof/>
              </w:rPr>
              <w:t>Introduction</w:t>
            </w:r>
            <w:r>
              <w:rPr>
                <w:noProof/>
                <w:webHidden/>
              </w:rPr>
              <w:tab/>
            </w:r>
            <w:r>
              <w:rPr>
                <w:noProof/>
                <w:webHidden/>
              </w:rPr>
              <w:fldChar w:fldCharType="begin"/>
            </w:r>
            <w:r>
              <w:rPr>
                <w:noProof/>
                <w:webHidden/>
              </w:rPr>
              <w:instrText xml:space="preserve"> PAGEREF _Toc862735 \h </w:instrText>
            </w:r>
            <w:r>
              <w:rPr>
                <w:noProof/>
                <w:webHidden/>
              </w:rPr>
            </w:r>
          </w:ins>
          <w:r>
            <w:rPr>
              <w:noProof/>
              <w:webHidden/>
            </w:rPr>
            <w:fldChar w:fldCharType="separate"/>
          </w:r>
          <w:ins w:id="18" w:author="Varun Burde" w:date="2019-02-12T11:18:00Z">
            <w:r>
              <w:rPr>
                <w:noProof/>
                <w:webHidden/>
              </w:rPr>
              <w:t>6</w:t>
            </w:r>
            <w:r>
              <w:rPr>
                <w:noProof/>
                <w:webHidden/>
              </w:rPr>
              <w:fldChar w:fldCharType="end"/>
            </w:r>
            <w:r w:rsidRPr="00D763B9">
              <w:rPr>
                <w:rStyle w:val="Hyperlink"/>
                <w:noProof/>
              </w:rPr>
              <w:fldChar w:fldCharType="end"/>
            </w:r>
          </w:ins>
        </w:p>
        <w:p w14:paraId="42CE8EAE" w14:textId="41688F7E" w:rsidR="00FB66C6" w:rsidRDefault="00FB66C6">
          <w:pPr>
            <w:pStyle w:val="TOC2"/>
            <w:tabs>
              <w:tab w:val="left" w:pos="660"/>
              <w:tab w:val="right" w:leader="dot" w:pos="9350"/>
            </w:tabs>
            <w:rPr>
              <w:ins w:id="19" w:author="Varun Burde" w:date="2019-02-12T11:18:00Z"/>
              <w:rFonts w:eastAsiaTheme="minorEastAsia"/>
              <w:noProof/>
            </w:rPr>
          </w:pPr>
          <w:ins w:id="20"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"_Toc862736"</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I.</w:t>
            </w:r>
            <w:r>
              <w:rPr>
                <w:rFonts w:eastAsiaTheme="minorEastAsia"/>
                <w:noProof/>
              </w:rPr>
              <w:tab/>
            </w:r>
            <w:r w:rsidRPr="00D763B9">
              <w:rPr>
                <w:rStyle w:val="Hyperlink"/>
                <w:noProof/>
              </w:rPr>
              <w:t>Aims and objective of the Project</w:t>
            </w:r>
            <w:r>
              <w:rPr>
                <w:noProof/>
                <w:webHidden/>
              </w:rPr>
              <w:tab/>
            </w:r>
            <w:r>
              <w:rPr>
                <w:noProof/>
                <w:webHidden/>
              </w:rPr>
              <w:fldChar w:fldCharType="begin"/>
            </w:r>
            <w:r>
              <w:rPr>
                <w:noProof/>
                <w:webHidden/>
              </w:rPr>
              <w:instrText xml:space="preserve"> PAGEREF _Toc862736 \h </w:instrText>
            </w:r>
            <w:r>
              <w:rPr>
                <w:noProof/>
                <w:webHidden/>
              </w:rPr>
            </w:r>
          </w:ins>
          <w:r>
            <w:rPr>
              <w:noProof/>
              <w:webHidden/>
            </w:rPr>
            <w:fldChar w:fldCharType="separate"/>
          </w:r>
          <w:ins w:id="21" w:author="Varun Burde" w:date="2019-02-12T11:18:00Z">
            <w:r>
              <w:rPr>
                <w:noProof/>
                <w:webHidden/>
              </w:rPr>
              <w:t>6</w:t>
            </w:r>
            <w:r>
              <w:rPr>
                <w:noProof/>
                <w:webHidden/>
              </w:rPr>
              <w:fldChar w:fldCharType="end"/>
            </w:r>
            <w:r w:rsidRPr="00D763B9">
              <w:rPr>
                <w:rStyle w:val="Hyperlink"/>
                <w:noProof/>
              </w:rPr>
              <w:fldChar w:fldCharType="end"/>
            </w:r>
          </w:ins>
        </w:p>
        <w:p w14:paraId="09448AEC" w14:textId="3E743186" w:rsidR="00FB66C6" w:rsidRDefault="00FB66C6">
          <w:pPr>
            <w:pStyle w:val="TOC2"/>
            <w:tabs>
              <w:tab w:val="left" w:pos="660"/>
              <w:tab w:val="right" w:leader="dot" w:pos="9350"/>
            </w:tabs>
            <w:rPr>
              <w:ins w:id="22" w:author="Varun Burde" w:date="2019-02-12T11:18:00Z"/>
              <w:rFonts w:eastAsiaTheme="minorEastAsia"/>
              <w:noProof/>
            </w:rPr>
          </w:pPr>
          <w:ins w:id="23"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"_Toc862737"</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II.</w:t>
            </w:r>
            <w:r>
              <w:rPr>
                <w:rFonts w:eastAsiaTheme="minorEastAsia"/>
                <w:noProof/>
              </w:rPr>
              <w:tab/>
            </w:r>
            <w:r w:rsidRPr="00D763B9">
              <w:rPr>
                <w:rStyle w:val="Hyperlink"/>
                <w:noProof/>
              </w:rPr>
              <w:t>Overview of the project progress</w:t>
            </w:r>
            <w:r>
              <w:rPr>
                <w:noProof/>
                <w:webHidden/>
              </w:rPr>
              <w:tab/>
            </w:r>
            <w:r>
              <w:rPr>
                <w:noProof/>
                <w:webHidden/>
              </w:rPr>
              <w:fldChar w:fldCharType="begin"/>
            </w:r>
            <w:r>
              <w:rPr>
                <w:noProof/>
                <w:webHidden/>
              </w:rPr>
              <w:instrText xml:space="preserve"> PAGEREF _Toc862737 \h </w:instrText>
            </w:r>
            <w:r>
              <w:rPr>
                <w:noProof/>
                <w:webHidden/>
              </w:rPr>
            </w:r>
          </w:ins>
          <w:r>
            <w:rPr>
              <w:noProof/>
              <w:webHidden/>
            </w:rPr>
            <w:fldChar w:fldCharType="separate"/>
          </w:r>
          <w:ins w:id="24" w:author="Varun Burde" w:date="2019-02-12T11:18:00Z">
            <w:r>
              <w:rPr>
                <w:noProof/>
                <w:webHidden/>
              </w:rPr>
              <w:t>6</w:t>
            </w:r>
            <w:r>
              <w:rPr>
                <w:noProof/>
                <w:webHidden/>
              </w:rPr>
              <w:fldChar w:fldCharType="end"/>
            </w:r>
            <w:r w:rsidRPr="00D763B9">
              <w:rPr>
                <w:rStyle w:val="Hyperlink"/>
                <w:noProof/>
              </w:rPr>
              <w:fldChar w:fldCharType="end"/>
            </w:r>
          </w:ins>
        </w:p>
        <w:p w14:paraId="25922DD1" w14:textId="264CF4A9" w:rsidR="00FB66C6" w:rsidRDefault="00FB66C6">
          <w:pPr>
            <w:pStyle w:val="TOC3"/>
            <w:tabs>
              <w:tab w:val="right" w:leader="dot" w:pos="9350"/>
            </w:tabs>
            <w:rPr>
              <w:ins w:id="25" w:author="Varun Burde" w:date="2019-02-12T11:18:00Z"/>
              <w:rFonts w:eastAsiaTheme="minorEastAsia"/>
              <w:noProof/>
            </w:rPr>
          </w:pPr>
          <w:ins w:id="26"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"_Toc862738"</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Pipeline</w:t>
            </w:r>
            <w:r>
              <w:rPr>
                <w:noProof/>
                <w:webHidden/>
              </w:rPr>
              <w:tab/>
            </w:r>
            <w:r>
              <w:rPr>
                <w:noProof/>
                <w:webHidden/>
              </w:rPr>
              <w:fldChar w:fldCharType="begin"/>
            </w:r>
            <w:r>
              <w:rPr>
                <w:noProof/>
                <w:webHidden/>
              </w:rPr>
              <w:instrText xml:space="preserve"> PAGEREF _Toc862738 \h </w:instrText>
            </w:r>
            <w:r>
              <w:rPr>
                <w:noProof/>
                <w:webHidden/>
              </w:rPr>
            </w:r>
          </w:ins>
          <w:r>
            <w:rPr>
              <w:noProof/>
              <w:webHidden/>
            </w:rPr>
            <w:fldChar w:fldCharType="separate"/>
          </w:r>
          <w:ins w:id="27" w:author="Varun Burde" w:date="2019-02-12T11:18:00Z">
            <w:r>
              <w:rPr>
                <w:noProof/>
                <w:webHidden/>
              </w:rPr>
              <w:t>6</w:t>
            </w:r>
            <w:r>
              <w:rPr>
                <w:noProof/>
                <w:webHidden/>
              </w:rPr>
              <w:fldChar w:fldCharType="end"/>
            </w:r>
            <w:r w:rsidRPr="00D763B9">
              <w:rPr>
                <w:rStyle w:val="Hyperlink"/>
                <w:noProof/>
              </w:rPr>
              <w:fldChar w:fldCharType="end"/>
            </w:r>
          </w:ins>
        </w:p>
        <w:p w14:paraId="73F47999" w14:textId="45504F5F" w:rsidR="00FB66C6" w:rsidRDefault="00FB66C6">
          <w:pPr>
            <w:pStyle w:val="TOC3"/>
            <w:tabs>
              <w:tab w:val="right" w:leader="dot" w:pos="9350"/>
            </w:tabs>
            <w:rPr>
              <w:ins w:id="28" w:author="Varun Burde" w:date="2019-02-12T11:18:00Z"/>
              <w:rFonts w:eastAsiaTheme="minorEastAsia"/>
              <w:noProof/>
            </w:rPr>
          </w:pPr>
          <w:ins w:id="29"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"_Toc862739"</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Problems faced during project</w:t>
            </w:r>
            <w:r>
              <w:rPr>
                <w:noProof/>
                <w:webHidden/>
              </w:rPr>
              <w:tab/>
            </w:r>
            <w:r>
              <w:rPr>
                <w:noProof/>
                <w:webHidden/>
              </w:rPr>
              <w:fldChar w:fldCharType="begin"/>
            </w:r>
            <w:r>
              <w:rPr>
                <w:noProof/>
                <w:webHidden/>
              </w:rPr>
              <w:instrText xml:space="preserve"> PAGEREF _Toc862739 \h </w:instrText>
            </w:r>
            <w:r>
              <w:rPr>
                <w:noProof/>
                <w:webHidden/>
              </w:rPr>
            </w:r>
          </w:ins>
          <w:r>
            <w:rPr>
              <w:noProof/>
              <w:webHidden/>
            </w:rPr>
            <w:fldChar w:fldCharType="separate"/>
          </w:r>
          <w:ins w:id="30" w:author="Varun Burde" w:date="2019-02-12T11:18:00Z">
            <w:r>
              <w:rPr>
                <w:noProof/>
                <w:webHidden/>
              </w:rPr>
              <w:t>6</w:t>
            </w:r>
            <w:r>
              <w:rPr>
                <w:noProof/>
                <w:webHidden/>
              </w:rPr>
              <w:fldChar w:fldCharType="end"/>
            </w:r>
            <w:r w:rsidRPr="00D763B9">
              <w:rPr>
                <w:rStyle w:val="Hyperlink"/>
                <w:noProof/>
              </w:rPr>
              <w:fldChar w:fldCharType="end"/>
            </w:r>
          </w:ins>
        </w:p>
        <w:p w14:paraId="04E9D826" w14:textId="6C5B5C56" w:rsidR="00FB66C6" w:rsidRDefault="00FB66C6">
          <w:pPr>
            <w:pStyle w:val="TOC3"/>
            <w:tabs>
              <w:tab w:val="right" w:leader="dot" w:pos="9350"/>
            </w:tabs>
            <w:rPr>
              <w:ins w:id="31" w:author="Varun Burde" w:date="2019-02-12T11:18:00Z"/>
              <w:rFonts w:eastAsiaTheme="minorEastAsia"/>
              <w:noProof/>
            </w:rPr>
          </w:pPr>
          <w:ins w:id="32"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"_Toc862740"</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Future Scope</w:t>
            </w:r>
            <w:r>
              <w:rPr>
                <w:noProof/>
                <w:webHidden/>
              </w:rPr>
              <w:tab/>
            </w:r>
            <w:r>
              <w:rPr>
                <w:noProof/>
                <w:webHidden/>
              </w:rPr>
              <w:fldChar w:fldCharType="begin"/>
            </w:r>
            <w:r>
              <w:rPr>
                <w:noProof/>
                <w:webHidden/>
              </w:rPr>
              <w:instrText xml:space="preserve"> PAGEREF _Toc862740 \h </w:instrText>
            </w:r>
            <w:r>
              <w:rPr>
                <w:noProof/>
                <w:webHidden/>
              </w:rPr>
            </w:r>
          </w:ins>
          <w:r>
            <w:rPr>
              <w:noProof/>
              <w:webHidden/>
            </w:rPr>
            <w:fldChar w:fldCharType="separate"/>
          </w:r>
          <w:ins w:id="33" w:author="Varun Burde" w:date="2019-02-12T11:18:00Z">
            <w:r>
              <w:rPr>
                <w:noProof/>
                <w:webHidden/>
              </w:rPr>
              <w:t>6</w:t>
            </w:r>
            <w:r>
              <w:rPr>
                <w:noProof/>
                <w:webHidden/>
              </w:rPr>
              <w:fldChar w:fldCharType="end"/>
            </w:r>
            <w:r w:rsidRPr="00D763B9">
              <w:rPr>
                <w:rStyle w:val="Hyperlink"/>
                <w:noProof/>
              </w:rPr>
              <w:fldChar w:fldCharType="end"/>
            </w:r>
          </w:ins>
        </w:p>
        <w:p w14:paraId="1A15DD22" w14:textId="1BAC3795" w:rsidR="00FB66C6" w:rsidRDefault="00FB66C6">
          <w:pPr>
            <w:pStyle w:val="TOC2"/>
            <w:tabs>
              <w:tab w:val="left" w:pos="880"/>
              <w:tab w:val="right" w:leader="dot" w:pos="9350"/>
            </w:tabs>
            <w:rPr>
              <w:ins w:id="34" w:author="Varun Burde" w:date="2019-02-12T11:18:00Z"/>
              <w:rFonts w:eastAsiaTheme="minorEastAsia"/>
              <w:noProof/>
            </w:rPr>
          </w:pPr>
          <w:ins w:id="35"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"_Toc862741"</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III.</w:t>
            </w:r>
            <w:r>
              <w:rPr>
                <w:rFonts w:eastAsiaTheme="minorEastAsia"/>
                <w:noProof/>
              </w:rPr>
              <w:tab/>
            </w:r>
            <w:r w:rsidRPr="00D763B9">
              <w:rPr>
                <w:rStyle w:val="Hyperlink"/>
                <w:noProof/>
              </w:rPr>
              <w:t>Overview of report</w:t>
            </w:r>
            <w:r>
              <w:rPr>
                <w:noProof/>
                <w:webHidden/>
              </w:rPr>
              <w:tab/>
            </w:r>
            <w:r>
              <w:rPr>
                <w:noProof/>
                <w:webHidden/>
              </w:rPr>
              <w:fldChar w:fldCharType="begin"/>
            </w:r>
            <w:r>
              <w:rPr>
                <w:noProof/>
                <w:webHidden/>
              </w:rPr>
              <w:instrText xml:space="preserve"> PAGEREF _Toc862741 \h </w:instrText>
            </w:r>
            <w:r>
              <w:rPr>
                <w:noProof/>
                <w:webHidden/>
              </w:rPr>
            </w:r>
          </w:ins>
          <w:r>
            <w:rPr>
              <w:noProof/>
              <w:webHidden/>
            </w:rPr>
            <w:fldChar w:fldCharType="separate"/>
          </w:r>
          <w:ins w:id="36" w:author="Varun Burde" w:date="2019-02-12T11:18:00Z">
            <w:r>
              <w:rPr>
                <w:noProof/>
                <w:webHidden/>
              </w:rPr>
              <w:t>6</w:t>
            </w:r>
            <w:r>
              <w:rPr>
                <w:noProof/>
                <w:webHidden/>
              </w:rPr>
              <w:fldChar w:fldCharType="end"/>
            </w:r>
            <w:r w:rsidRPr="00D763B9">
              <w:rPr>
                <w:rStyle w:val="Hyperlink"/>
                <w:noProof/>
              </w:rPr>
              <w:fldChar w:fldCharType="end"/>
            </w:r>
          </w:ins>
        </w:p>
        <w:p w14:paraId="53D12516" w14:textId="405331D8" w:rsidR="00FB66C6" w:rsidRDefault="00FB66C6">
          <w:pPr>
            <w:pStyle w:val="TOC1"/>
            <w:tabs>
              <w:tab w:val="left" w:pos="440"/>
              <w:tab w:val="right" w:leader="dot" w:pos="9350"/>
            </w:tabs>
            <w:rPr>
              <w:ins w:id="37" w:author="Varun Burde" w:date="2019-02-12T11:18:00Z"/>
              <w:rFonts w:eastAsiaTheme="minorEastAsia"/>
              <w:noProof/>
            </w:rPr>
          </w:pPr>
          <w:ins w:id="38"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"_Toc862742"</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b/>
                <w:noProof/>
              </w:rPr>
              <w:t>2.</w:t>
            </w:r>
            <w:r>
              <w:rPr>
                <w:rFonts w:eastAsiaTheme="minorEastAsia"/>
                <w:noProof/>
              </w:rPr>
              <w:tab/>
            </w:r>
            <w:r w:rsidRPr="00D763B9">
              <w:rPr>
                <w:rStyle w:val="Hyperlink"/>
                <w:b/>
                <w:noProof/>
              </w:rPr>
              <w:t>Related Work</w:t>
            </w:r>
            <w:r>
              <w:rPr>
                <w:noProof/>
                <w:webHidden/>
              </w:rPr>
              <w:tab/>
            </w:r>
            <w:r>
              <w:rPr>
                <w:noProof/>
                <w:webHidden/>
              </w:rPr>
              <w:fldChar w:fldCharType="begin"/>
            </w:r>
            <w:r>
              <w:rPr>
                <w:noProof/>
                <w:webHidden/>
              </w:rPr>
              <w:instrText xml:space="preserve"> PAGEREF _Toc862742 \h </w:instrText>
            </w:r>
            <w:r>
              <w:rPr>
                <w:noProof/>
                <w:webHidden/>
              </w:rPr>
            </w:r>
          </w:ins>
          <w:r>
            <w:rPr>
              <w:noProof/>
              <w:webHidden/>
            </w:rPr>
            <w:fldChar w:fldCharType="separate"/>
          </w:r>
          <w:ins w:id="39" w:author="Varun Burde" w:date="2019-02-12T11:18:00Z">
            <w:r>
              <w:rPr>
                <w:noProof/>
                <w:webHidden/>
              </w:rPr>
              <w:t>8</w:t>
            </w:r>
            <w:r>
              <w:rPr>
                <w:noProof/>
                <w:webHidden/>
              </w:rPr>
              <w:fldChar w:fldCharType="end"/>
            </w:r>
            <w:r w:rsidRPr="00D763B9">
              <w:rPr>
                <w:rStyle w:val="Hyperlink"/>
                <w:noProof/>
              </w:rPr>
              <w:fldChar w:fldCharType="end"/>
            </w:r>
          </w:ins>
        </w:p>
        <w:p w14:paraId="19889EA0" w14:textId="0D190003" w:rsidR="00FB66C6" w:rsidRDefault="00FB66C6">
          <w:pPr>
            <w:pStyle w:val="TOC2"/>
            <w:tabs>
              <w:tab w:val="right" w:leader="dot" w:pos="9350"/>
            </w:tabs>
            <w:rPr>
              <w:ins w:id="40" w:author="Varun Burde" w:date="2019-02-12T11:18:00Z"/>
              <w:rFonts w:eastAsiaTheme="minorEastAsia"/>
              <w:noProof/>
            </w:rPr>
          </w:pPr>
          <w:ins w:id="41"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"_Toc862743"</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Keras[1]</w:t>
            </w:r>
            <w:r>
              <w:rPr>
                <w:noProof/>
                <w:webHidden/>
              </w:rPr>
              <w:tab/>
            </w:r>
            <w:r>
              <w:rPr>
                <w:noProof/>
                <w:webHidden/>
              </w:rPr>
              <w:fldChar w:fldCharType="begin"/>
            </w:r>
            <w:r>
              <w:rPr>
                <w:noProof/>
                <w:webHidden/>
              </w:rPr>
              <w:instrText xml:space="preserve"> PAGEREF _Toc862743 \h </w:instrText>
            </w:r>
            <w:r>
              <w:rPr>
                <w:noProof/>
                <w:webHidden/>
              </w:rPr>
            </w:r>
          </w:ins>
          <w:r>
            <w:rPr>
              <w:noProof/>
              <w:webHidden/>
            </w:rPr>
            <w:fldChar w:fldCharType="separate"/>
          </w:r>
          <w:ins w:id="42" w:author="Varun Burde" w:date="2019-02-12T11:18:00Z">
            <w:r>
              <w:rPr>
                <w:noProof/>
                <w:webHidden/>
              </w:rPr>
              <w:t>11</w:t>
            </w:r>
            <w:r>
              <w:rPr>
                <w:noProof/>
                <w:webHidden/>
              </w:rPr>
              <w:fldChar w:fldCharType="end"/>
            </w:r>
            <w:r w:rsidRPr="00D763B9">
              <w:rPr>
                <w:rStyle w:val="Hyperlink"/>
                <w:noProof/>
              </w:rPr>
              <w:fldChar w:fldCharType="end"/>
            </w:r>
          </w:ins>
        </w:p>
        <w:p w14:paraId="293A2D9A" w14:textId="64D1A86E" w:rsidR="00FB66C6" w:rsidRDefault="00FB66C6">
          <w:pPr>
            <w:pStyle w:val="TOC2"/>
            <w:tabs>
              <w:tab w:val="right" w:leader="dot" w:pos="9350"/>
            </w:tabs>
            <w:rPr>
              <w:ins w:id="43" w:author="Varun Burde" w:date="2019-02-12T11:18:00Z"/>
              <w:rFonts w:eastAsiaTheme="minorEastAsia"/>
              <w:noProof/>
            </w:rPr>
          </w:pPr>
          <w:ins w:id="44"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"_Toc862744"</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Tensorflow[2]</w:t>
            </w:r>
            <w:r>
              <w:rPr>
                <w:noProof/>
                <w:webHidden/>
              </w:rPr>
              <w:tab/>
            </w:r>
            <w:r>
              <w:rPr>
                <w:noProof/>
                <w:webHidden/>
              </w:rPr>
              <w:fldChar w:fldCharType="begin"/>
            </w:r>
            <w:r>
              <w:rPr>
                <w:noProof/>
                <w:webHidden/>
              </w:rPr>
              <w:instrText xml:space="preserve"> PAGEREF _Toc862744 \h </w:instrText>
            </w:r>
            <w:r>
              <w:rPr>
                <w:noProof/>
                <w:webHidden/>
              </w:rPr>
            </w:r>
          </w:ins>
          <w:r>
            <w:rPr>
              <w:noProof/>
              <w:webHidden/>
            </w:rPr>
            <w:fldChar w:fldCharType="separate"/>
          </w:r>
          <w:ins w:id="45" w:author="Varun Burde" w:date="2019-02-12T11:18:00Z">
            <w:r>
              <w:rPr>
                <w:noProof/>
                <w:webHidden/>
              </w:rPr>
              <w:t>12</w:t>
            </w:r>
            <w:r>
              <w:rPr>
                <w:noProof/>
                <w:webHidden/>
              </w:rPr>
              <w:fldChar w:fldCharType="end"/>
            </w:r>
            <w:r w:rsidRPr="00D763B9">
              <w:rPr>
                <w:rStyle w:val="Hyperlink"/>
                <w:noProof/>
              </w:rPr>
              <w:fldChar w:fldCharType="end"/>
            </w:r>
          </w:ins>
        </w:p>
        <w:p w14:paraId="37F43FBE" w14:textId="6956F8DA" w:rsidR="00FB66C6" w:rsidRDefault="00FB66C6">
          <w:pPr>
            <w:pStyle w:val="TOC2"/>
            <w:tabs>
              <w:tab w:val="right" w:leader="dot" w:pos="9350"/>
            </w:tabs>
            <w:rPr>
              <w:ins w:id="46" w:author="Varun Burde" w:date="2019-02-12T11:18:00Z"/>
              <w:rFonts w:eastAsiaTheme="minorEastAsia"/>
              <w:noProof/>
            </w:rPr>
          </w:pPr>
          <w:ins w:id="47"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"_Toc862745"</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Pre-trained model in Keras</w:t>
            </w:r>
            <w:r>
              <w:rPr>
                <w:noProof/>
                <w:webHidden/>
              </w:rPr>
              <w:tab/>
            </w:r>
            <w:r>
              <w:rPr>
                <w:noProof/>
                <w:webHidden/>
              </w:rPr>
              <w:fldChar w:fldCharType="begin"/>
            </w:r>
            <w:r>
              <w:rPr>
                <w:noProof/>
                <w:webHidden/>
              </w:rPr>
              <w:instrText xml:space="preserve"> PAGEREF _Toc862745 \h </w:instrText>
            </w:r>
            <w:r>
              <w:rPr>
                <w:noProof/>
                <w:webHidden/>
              </w:rPr>
            </w:r>
          </w:ins>
          <w:r>
            <w:rPr>
              <w:noProof/>
              <w:webHidden/>
            </w:rPr>
            <w:fldChar w:fldCharType="separate"/>
          </w:r>
          <w:ins w:id="48" w:author="Varun Burde" w:date="2019-02-12T11:18:00Z">
            <w:r>
              <w:rPr>
                <w:noProof/>
                <w:webHidden/>
              </w:rPr>
              <w:t>12</w:t>
            </w:r>
            <w:r>
              <w:rPr>
                <w:noProof/>
                <w:webHidden/>
              </w:rPr>
              <w:fldChar w:fldCharType="end"/>
            </w:r>
            <w:r w:rsidRPr="00D763B9">
              <w:rPr>
                <w:rStyle w:val="Hyperlink"/>
                <w:noProof/>
              </w:rPr>
              <w:fldChar w:fldCharType="end"/>
            </w:r>
          </w:ins>
        </w:p>
        <w:p w14:paraId="303E2AD9" w14:textId="37B053E4" w:rsidR="00FB66C6" w:rsidRDefault="00FB66C6">
          <w:pPr>
            <w:pStyle w:val="TOC3"/>
            <w:tabs>
              <w:tab w:val="right" w:leader="dot" w:pos="9350"/>
            </w:tabs>
            <w:rPr>
              <w:ins w:id="49" w:author="Varun Burde" w:date="2019-02-12T11:18:00Z"/>
              <w:rFonts w:eastAsiaTheme="minorEastAsia"/>
              <w:noProof/>
            </w:rPr>
          </w:pPr>
          <w:ins w:id="50"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"_Toc862746"</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vgg16 and vgg19[11]</w:t>
            </w:r>
            <w:r>
              <w:rPr>
                <w:noProof/>
                <w:webHidden/>
              </w:rPr>
              <w:tab/>
            </w:r>
            <w:r>
              <w:rPr>
                <w:noProof/>
                <w:webHidden/>
              </w:rPr>
              <w:fldChar w:fldCharType="begin"/>
            </w:r>
            <w:r>
              <w:rPr>
                <w:noProof/>
                <w:webHidden/>
              </w:rPr>
              <w:instrText xml:space="preserve"> PAGEREF _Toc862746 \h </w:instrText>
            </w:r>
            <w:r>
              <w:rPr>
                <w:noProof/>
                <w:webHidden/>
              </w:rPr>
            </w:r>
          </w:ins>
          <w:r>
            <w:rPr>
              <w:noProof/>
              <w:webHidden/>
            </w:rPr>
            <w:fldChar w:fldCharType="separate"/>
          </w:r>
          <w:ins w:id="51" w:author="Varun Burde" w:date="2019-02-12T11:18:00Z">
            <w:r>
              <w:rPr>
                <w:noProof/>
                <w:webHidden/>
              </w:rPr>
              <w:t>12</w:t>
            </w:r>
            <w:r>
              <w:rPr>
                <w:noProof/>
                <w:webHidden/>
              </w:rPr>
              <w:fldChar w:fldCharType="end"/>
            </w:r>
            <w:r w:rsidRPr="00D763B9">
              <w:rPr>
                <w:rStyle w:val="Hyperlink"/>
                <w:noProof/>
              </w:rPr>
              <w:fldChar w:fldCharType="end"/>
            </w:r>
          </w:ins>
        </w:p>
        <w:p w14:paraId="5BFEA3F7" w14:textId="48C8D2DD" w:rsidR="00FB66C6" w:rsidRDefault="00FB66C6">
          <w:pPr>
            <w:pStyle w:val="TOC3"/>
            <w:tabs>
              <w:tab w:val="right" w:leader="dot" w:pos="9350"/>
            </w:tabs>
            <w:rPr>
              <w:ins w:id="52" w:author="Varun Burde" w:date="2019-02-12T11:18:00Z"/>
              <w:rFonts w:eastAsiaTheme="minorEastAsia"/>
              <w:noProof/>
            </w:rPr>
          </w:pPr>
          <w:ins w:id="53"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"_Toc862747"</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resnet50</w:t>
            </w:r>
            <w:r>
              <w:rPr>
                <w:noProof/>
                <w:webHidden/>
              </w:rPr>
              <w:tab/>
            </w:r>
            <w:r>
              <w:rPr>
                <w:noProof/>
                <w:webHidden/>
              </w:rPr>
              <w:fldChar w:fldCharType="begin"/>
            </w:r>
            <w:r>
              <w:rPr>
                <w:noProof/>
                <w:webHidden/>
              </w:rPr>
              <w:instrText xml:space="preserve"> PAGEREF _Toc862747 \h </w:instrText>
            </w:r>
            <w:r>
              <w:rPr>
                <w:noProof/>
                <w:webHidden/>
              </w:rPr>
            </w:r>
          </w:ins>
          <w:r>
            <w:rPr>
              <w:noProof/>
              <w:webHidden/>
            </w:rPr>
            <w:fldChar w:fldCharType="separate"/>
          </w:r>
          <w:ins w:id="54" w:author="Varun Burde" w:date="2019-02-12T11:18:00Z">
            <w:r>
              <w:rPr>
                <w:noProof/>
                <w:webHidden/>
              </w:rPr>
              <w:t>13</w:t>
            </w:r>
            <w:r>
              <w:rPr>
                <w:noProof/>
                <w:webHidden/>
              </w:rPr>
              <w:fldChar w:fldCharType="end"/>
            </w:r>
            <w:r w:rsidRPr="00D763B9">
              <w:rPr>
                <w:rStyle w:val="Hyperlink"/>
                <w:noProof/>
              </w:rPr>
              <w:fldChar w:fldCharType="end"/>
            </w:r>
          </w:ins>
        </w:p>
        <w:p w14:paraId="52E53277" w14:textId="1819B5E9" w:rsidR="00FB66C6" w:rsidRDefault="00FB66C6">
          <w:pPr>
            <w:pStyle w:val="TOC3"/>
            <w:tabs>
              <w:tab w:val="right" w:leader="dot" w:pos="9350"/>
            </w:tabs>
            <w:rPr>
              <w:ins w:id="55" w:author="Varun Burde" w:date="2019-02-12T11:18:00Z"/>
              <w:rFonts w:eastAsiaTheme="minorEastAsia"/>
              <w:noProof/>
            </w:rPr>
          </w:pPr>
          <w:ins w:id="56"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"_Toc862748"</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inception_v3[13]</w:t>
            </w:r>
            <w:r>
              <w:rPr>
                <w:noProof/>
                <w:webHidden/>
              </w:rPr>
              <w:tab/>
            </w:r>
            <w:r>
              <w:rPr>
                <w:noProof/>
                <w:webHidden/>
              </w:rPr>
              <w:fldChar w:fldCharType="begin"/>
            </w:r>
            <w:r>
              <w:rPr>
                <w:noProof/>
                <w:webHidden/>
              </w:rPr>
              <w:instrText xml:space="preserve"> PAGEREF _Toc862748 \h </w:instrText>
            </w:r>
            <w:r>
              <w:rPr>
                <w:noProof/>
                <w:webHidden/>
              </w:rPr>
            </w:r>
          </w:ins>
          <w:r>
            <w:rPr>
              <w:noProof/>
              <w:webHidden/>
            </w:rPr>
            <w:fldChar w:fldCharType="separate"/>
          </w:r>
          <w:ins w:id="57" w:author="Varun Burde" w:date="2019-02-12T11:18:00Z">
            <w:r>
              <w:rPr>
                <w:noProof/>
                <w:webHidden/>
              </w:rPr>
              <w:t>13</w:t>
            </w:r>
            <w:r>
              <w:rPr>
                <w:noProof/>
                <w:webHidden/>
              </w:rPr>
              <w:fldChar w:fldCharType="end"/>
            </w:r>
            <w:r w:rsidRPr="00D763B9">
              <w:rPr>
                <w:rStyle w:val="Hyperlink"/>
                <w:noProof/>
              </w:rPr>
              <w:fldChar w:fldCharType="end"/>
            </w:r>
          </w:ins>
        </w:p>
        <w:p w14:paraId="3DCDE31C" w14:textId="58981E7F" w:rsidR="00FB66C6" w:rsidRDefault="00FB66C6">
          <w:pPr>
            <w:pStyle w:val="TOC3"/>
            <w:tabs>
              <w:tab w:val="right" w:leader="dot" w:pos="9350"/>
            </w:tabs>
            <w:rPr>
              <w:ins w:id="58" w:author="Varun Burde" w:date="2019-02-12T11:18:00Z"/>
              <w:rFonts w:eastAsiaTheme="minorEastAsia"/>
              <w:noProof/>
            </w:rPr>
          </w:pPr>
          <w:ins w:id="59"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"_Toc862749"</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Xception[10]</w:t>
            </w:r>
            <w:r>
              <w:rPr>
                <w:noProof/>
                <w:webHidden/>
              </w:rPr>
              <w:tab/>
            </w:r>
            <w:r>
              <w:rPr>
                <w:noProof/>
                <w:webHidden/>
              </w:rPr>
              <w:fldChar w:fldCharType="begin"/>
            </w:r>
            <w:r>
              <w:rPr>
                <w:noProof/>
                <w:webHidden/>
              </w:rPr>
              <w:instrText xml:space="preserve"> PAGEREF _Toc862749 \h </w:instrText>
            </w:r>
            <w:r>
              <w:rPr>
                <w:noProof/>
                <w:webHidden/>
              </w:rPr>
            </w:r>
          </w:ins>
          <w:r>
            <w:rPr>
              <w:noProof/>
              <w:webHidden/>
            </w:rPr>
            <w:fldChar w:fldCharType="separate"/>
          </w:r>
          <w:ins w:id="60" w:author="Varun Burde" w:date="2019-02-12T11:18:00Z">
            <w:r>
              <w:rPr>
                <w:noProof/>
                <w:webHidden/>
              </w:rPr>
              <w:t>13</w:t>
            </w:r>
            <w:r>
              <w:rPr>
                <w:noProof/>
                <w:webHidden/>
              </w:rPr>
              <w:fldChar w:fldCharType="end"/>
            </w:r>
            <w:r w:rsidRPr="00D763B9">
              <w:rPr>
                <w:rStyle w:val="Hyperlink"/>
                <w:noProof/>
              </w:rPr>
              <w:fldChar w:fldCharType="end"/>
            </w:r>
          </w:ins>
        </w:p>
        <w:p w14:paraId="1E8E87E2" w14:textId="39D355AF" w:rsidR="00FB66C6" w:rsidRDefault="00FB66C6">
          <w:pPr>
            <w:pStyle w:val="TOC3"/>
            <w:tabs>
              <w:tab w:val="right" w:leader="dot" w:pos="9350"/>
            </w:tabs>
            <w:rPr>
              <w:ins w:id="61" w:author="Varun Burde" w:date="2019-02-12T11:18:00Z"/>
              <w:rFonts w:eastAsiaTheme="minorEastAsia"/>
              <w:noProof/>
            </w:rPr>
          </w:pPr>
          <w:ins w:id="62"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"_Toc862750"</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mobilenet_v2[15]</w:t>
            </w:r>
            <w:r>
              <w:rPr>
                <w:noProof/>
                <w:webHidden/>
              </w:rPr>
              <w:tab/>
            </w:r>
            <w:r>
              <w:rPr>
                <w:noProof/>
                <w:webHidden/>
              </w:rPr>
              <w:fldChar w:fldCharType="begin"/>
            </w:r>
            <w:r>
              <w:rPr>
                <w:noProof/>
                <w:webHidden/>
              </w:rPr>
              <w:instrText xml:space="preserve"> PAGEREF _Toc862750 \h </w:instrText>
            </w:r>
            <w:r>
              <w:rPr>
                <w:noProof/>
                <w:webHidden/>
              </w:rPr>
            </w:r>
          </w:ins>
          <w:r>
            <w:rPr>
              <w:noProof/>
              <w:webHidden/>
            </w:rPr>
            <w:fldChar w:fldCharType="separate"/>
          </w:r>
          <w:ins w:id="63" w:author="Varun Burde" w:date="2019-02-12T11:18:00Z">
            <w:r>
              <w:rPr>
                <w:noProof/>
                <w:webHidden/>
              </w:rPr>
              <w:t>13</w:t>
            </w:r>
            <w:r>
              <w:rPr>
                <w:noProof/>
                <w:webHidden/>
              </w:rPr>
              <w:fldChar w:fldCharType="end"/>
            </w:r>
            <w:r w:rsidRPr="00D763B9">
              <w:rPr>
                <w:rStyle w:val="Hyperlink"/>
                <w:noProof/>
              </w:rPr>
              <w:fldChar w:fldCharType="end"/>
            </w:r>
          </w:ins>
        </w:p>
        <w:p w14:paraId="5CFFB35B" w14:textId="16EBB3D7" w:rsidR="00FB66C6" w:rsidRDefault="00FB66C6">
          <w:pPr>
            <w:pStyle w:val="TOC3"/>
            <w:tabs>
              <w:tab w:val="right" w:leader="dot" w:pos="9350"/>
            </w:tabs>
            <w:rPr>
              <w:ins w:id="64" w:author="Varun Burde" w:date="2019-02-12T11:18:00Z"/>
              <w:rFonts w:eastAsiaTheme="minorEastAsia"/>
              <w:noProof/>
            </w:rPr>
          </w:pPr>
          <w:ins w:id="65"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"_Toc862751"</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Densenet[17]</w:t>
            </w:r>
            <w:r>
              <w:rPr>
                <w:noProof/>
                <w:webHidden/>
              </w:rPr>
              <w:tab/>
            </w:r>
            <w:r>
              <w:rPr>
                <w:noProof/>
                <w:webHidden/>
              </w:rPr>
              <w:fldChar w:fldCharType="begin"/>
            </w:r>
            <w:r>
              <w:rPr>
                <w:noProof/>
                <w:webHidden/>
              </w:rPr>
              <w:instrText xml:space="preserve"> PAGEREF _Toc862751 \h </w:instrText>
            </w:r>
            <w:r>
              <w:rPr>
                <w:noProof/>
                <w:webHidden/>
              </w:rPr>
            </w:r>
          </w:ins>
          <w:r>
            <w:rPr>
              <w:noProof/>
              <w:webHidden/>
            </w:rPr>
            <w:fldChar w:fldCharType="separate"/>
          </w:r>
          <w:ins w:id="66" w:author="Varun Burde" w:date="2019-02-12T11:18:00Z">
            <w:r>
              <w:rPr>
                <w:noProof/>
                <w:webHidden/>
              </w:rPr>
              <w:t>14</w:t>
            </w:r>
            <w:r>
              <w:rPr>
                <w:noProof/>
                <w:webHidden/>
              </w:rPr>
              <w:fldChar w:fldCharType="end"/>
            </w:r>
            <w:r w:rsidRPr="00D763B9">
              <w:rPr>
                <w:rStyle w:val="Hyperlink"/>
                <w:noProof/>
              </w:rPr>
              <w:fldChar w:fldCharType="end"/>
            </w:r>
          </w:ins>
        </w:p>
        <w:p w14:paraId="5890841F" w14:textId="52F92061" w:rsidR="00FB66C6" w:rsidRDefault="00FB66C6">
          <w:pPr>
            <w:pStyle w:val="TOC3"/>
            <w:tabs>
              <w:tab w:val="right" w:leader="dot" w:pos="9350"/>
            </w:tabs>
            <w:rPr>
              <w:ins w:id="67" w:author="Varun Burde" w:date="2019-02-12T11:18:00Z"/>
              <w:rFonts w:eastAsiaTheme="minorEastAsia"/>
              <w:noProof/>
            </w:rPr>
          </w:pPr>
          <w:ins w:id="68"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"_Toc862752"</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Nasnet[19]</w:t>
            </w:r>
            <w:r>
              <w:rPr>
                <w:noProof/>
                <w:webHidden/>
              </w:rPr>
              <w:tab/>
            </w:r>
            <w:r>
              <w:rPr>
                <w:noProof/>
                <w:webHidden/>
              </w:rPr>
              <w:fldChar w:fldCharType="begin"/>
            </w:r>
            <w:r>
              <w:rPr>
                <w:noProof/>
                <w:webHidden/>
              </w:rPr>
              <w:instrText xml:space="preserve"> PAGEREF _Toc862752 \h </w:instrText>
            </w:r>
            <w:r>
              <w:rPr>
                <w:noProof/>
                <w:webHidden/>
              </w:rPr>
            </w:r>
          </w:ins>
          <w:r>
            <w:rPr>
              <w:noProof/>
              <w:webHidden/>
            </w:rPr>
            <w:fldChar w:fldCharType="separate"/>
          </w:r>
          <w:ins w:id="69" w:author="Varun Burde" w:date="2019-02-12T11:18:00Z">
            <w:r>
              <w:rPr>
                <w:noProof/>
                <w:webHidden/>
              </w:rPr>
              <w:t>14</w:t>
            </w:r>
            <w:r>
              <w:rPr>
                <w:noProof/>
                <w:webHidden/>
              </w:rPr>
              <w:fldChar w:fldCharType="end"/>
            </w:r>
            <w:r w:rsidRPr="00D763B9">
              <w:rPr>
                <w:rStyle w:val="Hyperlink"/>
                <w:noProof/>
              </w:rPr>
              <w:fldChar w:fldCharType="end"/>
            </w:r>
          </w:ins>
        </w:p>
        <w:p w14:paraId="3B297FD7" w14:textId="3C741ADA" w:rsidR="00FB66C6" w:rsidRDefault="00FB66C6">
          <w:pPr>
            <w:pStyle w:val="TOC2"/>
            <w:tabs>
              <w:tab w:val="right" w:leader="dot" w:pos="9350"/>
            </w:tabs>
            <w:rPr>
              <w:ins w:id="70" w:author="Varun Burde" w:date="2019-02-12T11:18:00Z"/>
              <w:rFonts w:eastAsiaTheme="minorEastAsia"/>
              <w:noProof/>
            </w:rPr>
          </w:pPr>
          <w:ins w:id="71"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"_Toc862753"</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Google Colab [4]</w:t>
            </w:r>
            <w:r>
              <w:rPr>
                <w:noProof/>
                <w:webHidden/>
              </w:rPr>
              <w:tab/>
            </w:r>
            <w:r>
              <w:rPr>
                <w:noProof/>
                <w:webHidden/>
              </w:rPr>
              <w:fldChar w:fldCharType="begin"/>
            </w:r>
            <w:r>
              <w:rPr>
                <w:noProof/>
                <w:webHidden/>
              </w:rPr>
              <w:instrText xml:space="preserve"> PAGEREF _Toc862753 \h </w:instrText>
            </w:r>
            <w:r>
              <w:rPr>
                <w:noProof/>
                <w:webHidden/>
              </w:rPr>
            </w:r>
          </w:ins>
          <w:r>
            <w:rPr>
              <w:noProof/>
              <w:webHidden/>
            </w:rPr>
            <w:fldChar w:fldCharType="separate"/>
          </w:r>
          <w:ins w:id="72" w:author="Varun Burde" w:date="2019-02-12T11:18:00Z">
            <w:r>
              <w:rPr>
                <w:noProof/>
                <w:webHidden/>
              </w:rPr>
              <w:t>14</w:t>
            </w:r>
            <w:r>
              <w:rPr>
                <w:noProof/>
                <w:webHidden/>
              </w:rPr>
              <w:fldChar w:fldCharType="end"/>
            </w:r>
            <w:r w:rsidRPr="00D763B9">
              <w:rPr>
                <w:rStyle w:val="Hyperlink"/>
                <w:noProof/>
              </w:rPr>
              <w:fldChar w:fldCharType="end"/>
            </w:r>
          </w:ins>
        </w:p>
        <w:p w14:paraId="421A2822" w14:textId="146659C2" w:rsidR="00FB66C6" w:rsidRDefault="00FB66C6">
          <w:pPr>
            <w:pStyle w:val="TOC2"/>
            <w:tabs>
              <w:tab w:val="right" w:leader="dot" w:pos="9350"/>
            </w:tabs>
            <w:rPr>
              <w:ins w:id="73" w:author="Varun Burde" w:date="2019-02-12T11:18:00Z"/>
              <w:rFonts w:eastAsiaTheme="minorEastAsia"/>
              <w:noProof/>
            </w:rPr>
          </w:pPr>
          <w:ins w:id="74"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"_Toc862754"</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Mask RCNN [5]</w:t>
            </w:r>
            <w:r>
              <w:rPr>
                <w:noProof/>
                <w:webHidden/>
              </w:rPr>
              <w:tab/>
            </w:r>
            <w:r>
              <w:rPr>
                <w:noProof/>
                <w:webHidden/>
              </w:rPr>
              <w:fldChar w:fldCharType="begin"/>
            </w:r>
            <w:r>
              <w:rPr>
                <w:noProof/>
                <w:webHidden/>
              </w:rPr>
              <w:instrText xml:space="preserve"> PAGEREF _Toc862754 \h </w:instrText>
            </w:r>
            <w:r>
              <w:rPr>
                <w:noProof/>
                <w:webHidden/>
              </w:rPr>
            </w:r>
          </w:ins>
          <w:r>
            <w:rPr>
              <w:noProof/>
              <w:webHidden/>
            </w:rPr>
            <w:fldChar w:fldCharType="separate"/>
          </w:r>
          <w:ins w:id="75" w:author="Varun Burde" w:date="2019-02-12T11:18:00Z">
            <w:r>
              <w:rPr>
                <w:noProof/>
                <w:webHidden/>
              </w:rPr>
              <w:t>15</w:t>
            </w:r>
            <w:r>
              <w:rPr>
                <w:noProof/>
                <w:webHidden/>
              </w:rPr>
              <w:fldChar w:fldCharType="end"/>
            </w:r>
            <w:r w:rsidRPr="00D763B9">
              <w:rPr>
                <w:rStyle w:val="Hyperlink"/>
                <w:noProof/>
              </w:rPr>
              <w:fldChar w:fldCharType="end"/>
            </w:r>
          </w:ins>
        </w:p>
        <w:p w14:paraId="00826FB4" w14:textId="3FDEE916" w:rsidR="00FB66C6" w:rsidRDefault="00FB66C6">
          <w:pPr>
            <w:pStyle w:val="TOC1"/>
            <w:tabs>
              <w:tab w:val="left" w:pos="440"/>
              <w:tab w:val="right" w:leader="dot" w:pos="9350"/>
            </w:tabs>
            <w:rPr>
              <w:ins w:id="76" w:author="Varun Burde" w:date="2019-02-12T11:18:00Z"/>
              <w:rFonts w:eastAsiaTheme="minorEastAsia"/>
              <w:noProof/>
            </w:rPr>
          </w:pPr>
          <w:ins w:id="77"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"_Toc862755"</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b/>
                <w:noProof/>
              </w:rPr>
              <w:t>3.</w:t>
            </w:r>
            <w:r>
              <w:rPr>
                <w:rFonts w:eastAsiaTheme="minorEastAsia"/>
                <w:noProof/>
              </w:rPr>
              <w:tab/>
            </w:r>
            <w:r w:rsidRPr="00D763B9">
              <w:rPr>
                <w:rStyle w:val="Hyperlink"/>
                <w:b/>
                <w:noProof/>
              </w:rPr>
              <w:t>Implementation</w:t>
            </w:r>
            <w:r>
              <w:rPr>
                <w:noProof/>
                <w:webHidden/>
              </w:rPr>
              <w:tab/>
            </w:r>
            <w:r>
              <w:rPr>
                <w:noProof/>
                <w:webHidden/>
              </w:rPr>
              <w:fldChar w:fldCharType="begin"/>
            </w:r>
            <w:r>
              <w:rPr>
                <w:noProof/>
                <w:webHidden/>
              </w:rPr>
              <w:instrText xml:space="preserve"> PAGEREF _Toc862755 \h </w:instrText>
            </w:r>
            <w:r>
              <w:rPr>
                <w:noProof/>
                <w:webHidden/>
              </w:rPr>
            </w:r>
          </w:ins>
          <w:r>
            <w:rPr>
              <w:noProof/>
              <w:webHidden/>
            </w:rPr>
            <w:fldChar w:fldCharType="separate"/>
          </w:r>
          <w:ins w:id="78" w:author="Varun Burde" w:date="2019-02-12T11:18:00Z">
            <w:r>
              <w:rPr>
                <w:noProof/>
                <w:webHidden/>
              </w:rPr>
              <w:t>16</w:t>
            </w:r>
            <w:r>
              <w:rPr>
                <w:noProof/>
                <w:webHidden/>
              </w:rPr>
              <w:fldChar w:fldCharType="end"/>
            </w:r>
            <w:r w:rsidRPr="00D763B9">
              <w:rPr>
                <w:rStyle w:val="Hyperlink"/>
                <w:noProof/>
              </w:rPr>
              <w:fldChar w:fldCharType="end"/>
            </w:r>
          </w:ins>
        </w:p>
        <w:p w14:paraId="27040D95" w14:textId="7F1589A2" w:rsidR="00FB66C6" w:rsidRDefault="00FB66C6">
          <w:pPr>
            <w:pStyle w:val="TOC2"/>
            <w:tabs>
              <w:tab w:val="right" w:leader="dot" w:pos="9350"/>
            </w:tabs>
            <w:rPr>
              <w:ins w:id="79" w:author="Varun Burde" w:date="2019-02-12T11:18:00Z"/>
              <w:rFonts w:eastAsiaTheme="minorEastAsia"/>
              <w:noProof/>
            </w:rPr>
          </w:pPr>
          <w:ins w:id="80"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"_Toc862756"</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Google Street view Api</w:t>
            </w:r>
            <w:r>
              <w:rPr>
                <w:noProof/>
                <w:webHidden/>
              </w:rPr>
              <w:tab/>
            </w:r>
            <w:r>
              <w:rPr>
                <w:noProof/>
                <w:webHidden/>
              </w:rPr>
              <w:fldChar w:fldCharType="begin"/>
            </w:r>
            <w:r>
              <w:rPr>
                <w:noProof/>
                <w:webHidden/>
              </w:rPr>
              <w:instrText xml:space="preserve"> PAGEREF _Toc862756 \h </w:instrText>
            </w:r>
            <w:r>
              <w:rPr>
                <w:noProof/>
                <w:webHidden/>
              </w:rPr>
            </w:r>
          </w:ins>
          <w:r>
            <w:rPr>
              <w:noProof/>
              <w:webHidden/>
            </w:rPr>
            <w:fldChar w:fldCharType="separate"/>
          </w:r>
          <w:ins w:id="81" w:author="Varun Burde" w:date="2019-02-12T11:18:00Z">
            <w:r>
              <w:rPr>
                <w:noProof/>
                <w:webHidden/>
              </w:rPr>
              <w:t>16</w:t>
            </w:r>
            <w:r>
              <w:rPr>
                <w:noProof/>
                <w:webHidden/>
              </w:rPr>
              <w:fldChar w:fldCharType="end"/>
            </w:r>
            <w:r w:rsidRPr="00D763B9">
              <w:rPr>
                <w:rStyle w:val="Hyperlink"/>
                <w:noProof/>
              </w:rPr>
              <w:fldChar w:fldCharType="end"/>
            </w:r>
          </w:ins>
        </w:p>
        <w:p w14:paraId="6189C1A7" w14:textId="2416951C" w:rsidR="00FB66C6" w:rsidRDefault="00FB66C6">
          <w:pPr>
            <w:pStyle w:val="TOC2"/>
            <w:tabs>
              <w:tab w:val="right" w:leader="dot" w:pos="9350"/>
            </w:tabs>
            <w:rPr>
              <w:ins w:id="82" w:author="Varun Burde" w:date="2019-02-12T11:18:00Z"/>
              <w:rFonts w:eastAsiaTheme="minorEastAsia"/>
              <w:noProof/>
            </w:rPr>
          </w:pPr>
          <w:ins w:id="83"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"_Toc862757"</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noProof/>
              </w:rPr>
              <w:t>Google Colab</w:t>
            </w:r>
            <w:r>
              <w:rPr>
                <w:noProof/>
                <w:webHidden/>
              </w:rPr>
              <w:tab/>
            </w:r>
            <w:r>
              <w:rPr>
                <w:noProof/>
                <w:webHidden/>
              </w:rPr>
              <w:fldChar w:fldCharType="begin"/>
            </w:r>
            <w:r>
              <w:rPr>
                <w:noProof/>
                <w:webHidden/>
              </w:rPr>
              <w:instrText xml:space="preserve"> PAGEREF _Toc862757 \h </w:instrText>
            </w:r>
            <w:r>
              <w:rPr>
                <w:noProof/>
                <w:webHidden/>
              </w:rPr>
            </w:r>
          </w:ins>
          <w:r>
            <w:rPr>
              <w:noProof/>
              <w:webHidden/>
            </w:rPr>
            <w:fldChar w:fldCharType="separate"/>
          </w:r>
          <w:ins w:id="84" w:author="Varun Burde" w:date="2019-02-12T11:18:00Z">
            <w:r>
              <w:rPr>
                <w:noProof/>
                <w:webHidden/>
              </w:rPr>
              <w:t>17</w:t>
            </w:r>
            <w:r>
              <w:rPr>
                <w:noProof/>
                <w:webHidden/>
              </w:rPr>
              <w:fldChar w:fldCharType="end"/>
            </w:r>
            <w:r w:rsidRPr="00D763B9">
              <w:rPr>
                <w:rStyle w:val="Hyperlink"/>
                <w:noProof/>
              </w:rPr>
              <w:fldChar w:fldCharType="end"/>
            </w:r>
          </w:ins>
        </w:p>
        <w:p w14:paraId="7CD715AB" w14:textId="656CB7D1" w:rsidR="00FB66C6" w:rsidRDefault="00FB66C6">
          <w:pPr>
            <w:pStyle w:val="TOC1"/>
            <w:tabs>
              <w:tab w:val="left" w:pos="440"/>
              <w:tab w:val="right" w:leader="dot" w:pos="9350"/>
            </w:tabs>
            <w:rPr>
              <w:ins w:id="85" w:author="Varun Burde" w:date="2019-02-12T11:18:00Z"/>
              <w:rFonts w:eastAsiaTheme="minorEastAsia"/>
              <w:noProof/>
            </w:rPr>
          </w:pPr>
          <w:ins w:id="86"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"_Toc862758"</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b/>
                <w:noProof/>
              </w:rPr>
              <w:t>4.</w:t>
            </w:r>
            <w:r>
              <w:rPr>
                <w:rFonts w:eastAsiaTheme="minorEastAsia"/>
                <w:noProof/>
              </w:rPr>
              <w:tab/>
            </w:r>
            <w:r w:rsidRPr="00D763B9">
              <w:rPr>
                <w:rStyle w:val="Hyperlink"/>
                <w:b/>
                <w:noProof/>
              </w:rPr>
              <w:t>Evaluation</w:t>
            </w:r>
            <w:r>
              <w:rPr>
                <w:noProof/>
                <w:webHidden/>
              </w:rPr>
              <w:tab/>
            </w:r>
            <w:r>
              <w:rPr>
                <w:noProof/>
                <w:webHidden/>
              </w:rPr>
              <w:fldChar w:fldCharType="begin"/>
            </w:r>
            <w:r>
              <w:rPr>
                <w:noProof/>
                <w:webHidden/>
              </w:rPr>
              <w:instrText xml:space="preserve"> PAGEREF _Toc862758 \h </w:instrText>
            </w:r>
            <w:r>
              <w:rPr>
                <w:noProof/>
                <w:webHidden/>
              </w:rPr>
            </w:r>
          </w:ins>
          <w:r>
            <w:rPr>
              <w:noProof/>
              <w:webHidden/>
            </w:rPr>
            <w:fldChar w:fldCharType="separate"/>
          </w:r>
          <w:ins w:id="87" w:author="Varun Burde" w:date="2019-02-12T11:18:00Z">
            <w:r>
              <w:rPr>
                <w:noProof/>
                <w:webHidden/>
              </w:rPr>
              <w:t>19</w:t>
            </w:r>
            <w:r>
              <w:rPr>
                <w:noProof/>
                <w:webHidden/>
              </w:rPr>
              <w:fldChar w:fldCharType="end"/>
            </w:r>
            <w:r w:rsidRPr="00D763B9">
              <w:rPr>
                <w:rStyle w:val="Hyperlink"/>
                <w:noProof/>
              </w:rPr>
              <w:fldChar w:fldCharType="end"/>
            </w:r>
          </w:ins>
        </w:p>
        <w:p w14:paraId="62673C27" w14:textId="08F124DE" w:rsidR="00FB66C6" w:rsidRDefault="00FB66C6">
          <w:pPr>
            <w:pStyle w:val="TOC1"/>
            <w:tabs>
              <w:tab w:val="left" w:pos="440"/>
              <w:tab w:val="right" w:leader="dot" w:pos="9350"/>
            </w:tabs>
            <w:rPr>
              <w:ins w:id="88" w:author="Varun Burde" w:date="2019-02-12T11:18:00Z"/>
              <w:rFonts w:eastAsiaTheme="minorEastAsia"/>
              <w:noProof/>
            </w:rPr>
          </w:pPr>
          <w:ins w:id="89"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"_Toc862759"</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b/>
                <w:noProof/>
              </w:rPr>
              <w:t>5.</w:t>
            </w:r>
            <w:r>
              <w:rPr>
                <w:rFonts w:eastAsiaTheme="minorEastAsia"/>
                <w:noProof/>
              </w:rPr>
              <w:tab/>
            </w:r>
            <w:r w:rsidRPr="00D763B9">
              <w:rPr>
                <w:rStyle w:val="Hyperlink"/>
                <w:b/>
                <w:noProof/>
              </w:rPr>
              <w:t>Future Scope</w:t>
            </w:r>
            <w:r>
              <w:rPr>
                <w:noProof/>
                <w:webHidden/>
              </w:rPr>
              <w:tab/>
            </w:r>
            <w:r>
              <w:rPr>
                <w:noProof/>
                <w:webHidden/>
              </w:rPr>
              <w:fldChar w:fldCharType="begin"/>
            </w:r>
            <w:r>
              <w:rPr>
                <w:noProof/>
                <w:webHidden/>
              </w:rPr>
              <w:instrText xml:space="preserve"> PAGEREF _Toc862759 \h </w:instrText>
            </w:r>
            <w:r>
              <w:rPr>
                <w:noProof/>
                <w:webHidden/>
              </w:rPr>
            </w:r>
          </w:ins>
          <w:r>
            <w:rPr>
              <w:noProof/>
              <w:webHidden/>
            </w:rPr>
            <w:fldChar w:fldCharType="separate"/>
          </w:r>
          <w:ins w:id="90" w:author="Varun Burde" w:date="2019-02-12T11:18:00Z">
            <w:r>
              <w:rPr>
                <w:noProof/>
                <w:webHidden/>
              </w:rPr>
              <w:t>26</w:t>
            </w:r>
            <w:r>
              <w:rPr>
                <w:noProof/>
                <w:webHidden/>
              </w:rPr>
              <w:fldChar w:fldCharType="end"/>
            </w:r>
            <w:r w:rsidRPr="00D763B9">
              <w:rPr>
                <w:rStyle w:val="Hyperlink"/>
                <w:noProof/>
              </w:rPr>
              <w:fldChar w:fldCharType="end"/>
            </w:r>
          </w:ins>
        </w:p>
        <w:p w14:paraId="2D7B87E6" w14:textId="4280BB95" w:rsidR="00FB66C6" w:rsidRDefault="00FB66C6">
          <w:pPr>
            <w:pStyle w:val="TOC1"/>
            <w:tabs>
              <w:tab w:val="left" w:pos="440"/>
              <w:tab w:val="right" w:leader="dot" w:pos="9350"/>
            </w:tabs>
            <w:rPr>
              <w:ins w:id="91" w:author="Varun Burde" w:date="2019-02-12T11:18:00Z"/>
              <w:rFonts w:eastAsiaTheme="minorEastAsia"/>
              <w:noProof/>
            </w:rPr>
          </w:pPr>
          <w:ins w:id="92"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"_Toc862760"</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b/>
                <w:noProof/>
              </w:rPr>
              <w:t>6.</w:t>
            </w:r>
            <w:r>
              <w:rPr>
                <w:rFonts w:eastAsiaTheme="minorEastAsia"/>
                <w:noProof/>
              </w:rPr>
              <w:tab/>
            </w:r>
            <w:r w:rsidRPr="00D763B9">
              <w:rPr>
                <w:rStyle w:val="Hyperlink"/>
                <w:b/>
                <w:noProof/>
              </w:rPr>
              <w:t>Conclusions</w:t>
            </w:r>
            <w:r>
              <w:rPr>
                <w:noProof/>
                <w:webHidden/>
              </w:rPr>
              <w:tab/>
            </w:r>
            <w:r>
              <w:rPr>
                <w:noProof/>
                <w:webHidden/>
              </w:rPr>
              <w:fldChar w:fldCharType="begin"/>
            </w:r>
            <w:r>
              <w:rPr>
                <w:noProof/>
                <w:webHidden/>
              </w:rPr>
              <w:instrText xml:space="preserve"> PAGEREF _Toc862760 \h </w:instrText>
            </w:r>
            <w:r>
              <w:rPr>
                <w:noProof/>
                <w:webHidden/>
              </w:rPr>
            </w:r>
          </w:ins>
          <w:r>
            <w:rPr>
              <w:noProof/>
              <w:webHidden/>
            </w:rPr>
            <w:fldChar w:fldCharType="separate"/>
          </w:r>
          <w:ins w:id="93" w:author="Varun Burde" w:date="2019-02-12T11:18:00Z">
            <w:r>
              <w:rPr>
                <w:noProof/>
                <w:webHidden/>
              </w:rPr>
              <w:t>27</w:t>
            </w:r>
            <w:r>
              <w:rPr>
                <w:noProof/>
                <w:webHidden/>
              </w:rPr>
              <w:fldChar w:fldCharType="end"/>
            </w:r>
            <w:r w:rsidRPr="00D763B9">
              <w:rPr>
                <w:rStyle w:val="Hyperlink"/>
                <w:noProof/>
              </w:rPr>
              <w:fldChar w:fldCharType="end"/>
            </w:r>
          </w:ins>
        </w:p>
        <w:p w14:paraId="77195353" w14:textId="2AAF3352" w:rsidR="00FB66C6" w:rsidRDefault="00FB66C6">
          <w:pPr>
            <w:pStyle w:val="TOC1"/>
            <w:tabs>
              <w:tab w:val="left" w:pos="440"/>
              <w:tab w:val="right" w:leader="dot" w:pos="9350"/>
            </w:tabs>
            <w:rPr>
              <w:ins w:id="94" w:author="Varun Burde" w:date="2019-02-12T11:18:00Z"/>
              <w:rFonts w:eastAsiaTheme="minorEastAsia"/>
              <w:noProof/>
            </w:rPr>
          </w:pPr>
          <w:ins w:id="95"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"_Toc862761"</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b/>
                <w:noProof/>
              </w:rPr>
              <w:t>7.</w:t>
            </w:r>
            <w:r>
              <w:rPr>
                <w:rFonts w:eastAsiaTheme="minorEastAsia"/>
                <w:noProof/>
              </w:rPr>
              <w:tab/>
            </w:r>
            <w:r w:rsidRPr="00D763B9">
              <w:rPr>
                <w:rStyle w:val="Hyperlink"/>
                <w:b/>
                <w:noProof/>
              </w:rPr>
              <w:t>References</w:t>
            </w:r>
            <w:r>
              <w:rPr>
                <w:noProof/>
                <w:webHidden/>
              </w:rPr>
              <w:tab/>
            </w:r>
            <w:r>
              <w:rPr>
                <w:noProof/>
                <w:webHidden/>
              </w:rPr>
              <w:fldChar w:fldCharType="begin"/>
            </w:r>
            <w:r>
              <w:rPr>
                <w:noProof/>
                <w:webHidden/>
              </w:rPr>
              <w:instrText xml:space="preserve"> PAGEREF _Toc862761 \h </w:instrText>
            </w:r>
            <w:r>
              <w:rPr>
                <w:noProof/>
                <w:webHidden/>
              </w:rPr>
            </w:r>
          </w:ins>
          <w:r>
            <w:rPr>
              <w:noProof/>
              <w:webHidden/>
            </w:rPr>
            <w:fldChar w:fldCharType="separate"/>
          </w:r>
          <w:ins w:id="96" w:author="Varun Burde" w:date="2019-02-12T11:18:00Z">
            <w:r>
              <w:rPr>
                <w:noProof/>
                <w:webHidden/>
              </w:rPr>
              <w:t>28</w:t>
            </w:r>
            <w:r>
              <w:rPr>
                <w:noProof/>
                <w:webHidden/>
              </w:rPr>
              <w:fldChar w:fldCharType="end"/>
            </w:r>
            <w:r w:rsidRPr="00D763B9">
              <w:rPr>
                <w:rStyle w:val="Hyperlink"/>
                <w:noProof/>
              </w:rPr>
              <w:fldChar w:fldCharType="end"/>
            </w:r>
          </w:ins>
        </w:p>
        <w:p w14:paraId="219E9004" w14:textId="0E60D355" w:rsidR="00FB66C6" w:rsidRDefault="00FB66C6">
          <w:pPr>
            <w:pStyle w:val="TOC1"/>
            <w:tabs>
              <w:tab w:val="left" w:pos="440"/>
              <w:tab w:val="right" w:leader="dot" w:pos="9350"/>
            </w:tabs>
            <w:rPr>
              <w:ins w:id="97" w:author="Varun Burde" w:date="2019-02-12T11:18:00Z"/>
              <w:rFonts w:eastAsiaTheme="minorEastAsia"/>
              <w:noProof/>
            </w:rPr>
          </w:pPr>
          <w:ins w:id="98"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"_Toc862762"</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b/>
                <w:noProof/>
              </w:rPr>
              <w:t>8.</w:t>
            </w:r>
            <w:r>
              <w:rPr>
                <w:rFonts w:eastAsiaTheme="minorEastAsia"/>
                <w:noProof/>
              </w:rPr>
              <w:tab/>
            </w:r>
            <w:r w:rsidRPr="00D763B9">
              <w:rPr>
                <w:rStyle w:val="Hyperlink"/>
                <w:b/>
                <w:noProof/>
              </w:rPr>
              <w:t>Appendix</w:t>
            </w:r>
            <w:r>
              <w:rPr>
                <w:noProof/>
                <w:webHidden/>
              </w:rPr>
              <w:tab/>
            </w:r>
            <w:r>
              <w:rPr>
                <w:noProof/>
                <w:webHidden/>
              </w:rPr>
              <w:fldChar w:fldCharType="begin"/>
            </w:r>
            <w:r>
              <w:rPr>
                <w:noProof/>
                <w:webHidden/>
              </w:rPr>
              <w:instrText xml:space="preserve"> PAGEREF _Toc862762 \h </w:instrText>
            </w:r>
            <w:r>
              <w:rPr>
                <w:noProof/>
                <w:webHidden/>
              </w:rPr>
            </w:r>
          </w:ins>
          <w:r>
            <w:rPr>
              <w:noProof/>
              <w:webHidden/>
            </w:rPr>
            <w:fldChar w:fldCharType="separate"/>
          </w:r>
          <w:ins w:id="99" w:author="Varun Burde" w:date="2019-02-12T11:18:00Z">
            <w:r>
              <w:rPr>
                <w:noProof/>
                <w:webHidden/>
              </w:rPr>
              <w:t>30</w:t>
            </w:r>
            <w:r>
              <w:rPr>
                <w:noProof/>
                <w:webHidden/>
              </w:rPr>
              <w:fldChar w:fldCharType="end"/>
            </w:r>
            <w:r w:rsidRPr="00D763B9">
              <w:rPr>
                <w:rStyle w:val="Hyperlink"/>
                <w:noProof/>
              </w:rPr>
              <w:fldChar w:fldCharType="end"/>
            </w:r>
          </w:ins>
        </w:p>
        <w:p w14:paraId="5B079C7A" w14:textId="28EBB404" w:rsidR="00FB66C6" w:rsidRDefault="00FB66C6">
          <w:pPr>
            <w:pStyle w:val="TOC1"/>
            <w:tabs>
              <w:tab w:val="right" w:leader="dot" w:pos="9350"/>
            </w:tabs>
            <w:rPr>
              <w:ins w:id="100" w:author="Varun Burde" w:date="2019-02-12T11:18:00Z"/>
              <w:rFonts w:eastAsiaTheme="minorEastAsia"/>
              <w:noProof/>
            </w:rPr>
          </w:pPr>
          <w:ins w:id="101" w:author="Varun Burde" w:date="2019-02-12T11:18:00Z">
            <w:r w:rsidRPr="00D763B9">
              <w:rPr>
                <w:rStyle w:val="Hyperlink"/>
                <w:noProof/>
              </w:rPr>
              <w:fldChar w:fldCharType="begin"/>
            </w:r>
            <w:r w:rsidRPr="00D763B9">
              <w:rPr>
                <w:rStyle w:val="Hyperlink"/>
                <w:noProof/>
              </w:rPr>
              <w:instrText xml:space="preserve"> </w:instrText>
            </w:r>
            <w:r>
              <w:rPr>
                <w:noProof/>
              </w:rPr>
              <w:instrText>HYPERLINK \l "_Toc862763"</w:instrText>
            </w:r>
            <w:r w:rsidRPr="00D763B9">
              <w:rPr>
                <w:rStyle w:val="Hyperlink"/>
                <w:noProof/>
              </w:rPr>
              <w:instrText xml:space="preserve"> </w:instrText>
            </w:r>
            <w:r w:rsidRPr="00D763B9">
              <w:rPr>
                <w:rStyle w:val="Hyperlink"/>
                <w:noProof/>
              </w:rPr>
            </w:r>
            <w:r w:rsidRPr="00D763B9">
              <w:rPr>
                <w:rStyle w:val="Hyperlink"/>
                <w:noProof/>
              </w:rPr>
              <w:fldChar w:fldCharType="separate"/>
            </w:r>
            <w:r w:rsidRPr="00D763B9">
              <w:rPr>
                <w:rStyle w:val="Hyperlink"/>
                <w:b/>
                <w:noProof/>
              </w:rPr>
              <w:t>List of Figures</w:t>
            </w:r>
            <w:r>
              <w:rPr>
                <w:noProof/>
                <w:webHidden/>
              </w:rPr>
              <w:tab/>
            </w:r>
            <w:r>
              <w:rPr>
                <w:noProof/>
                <w:webHidden/>
              </w:rPr>
              <w:fldChar w:fldCharType="begin"/>
            </w:r>
            <w:r>
              <w:rPr>
                <w:noProof/>
                <w:webHidden/>
              </w:rPr>
              <w:instrText xml:space="preserve"> PAGEREF _Toc862763 \h </w:instrText>
            </w:r>
            <w:r>
              <w:rPr>
                <w:noProof/>
                <w:webHidden/>
              </w:rPr>
            </w:r>
          </w:ins>
          <w:r>
            <w:rPr>
              <w:noProof/>
              <w:webHidden/>
            </w:rPr>
            <w:fldChar w:fldCharType="separate"/>
          </w:r>
          <w:ins w:id="102" w:author="Varun Burde" w:date="2019-02-12T11:18:00Z">
            <w:r>
              <w:rPr>
                <w:noProof/>
                <w:webHidden/>
              </w:rPr>
              <w:t>36</w:t>
            </w:r>
            <w:r>
              <w:rPr>
                <w:noProof/>
                <w:webHidden/>
              </w:rPr>
              <w:fldChar w:fldCharType="end"/>
            </w:r>
            <w:r w:rsidRPr="00D763B9">
              <w:rPr>
                <w:rStyle w:val="Hyperlink"/>
                <w:noProof/>
              </w:rPr>
              <w:fldChar w:fldCharType="end"/>
            </w:r>
          </w:ins>
        </w:p>
        <w:p w14:paraId="40E2D2FD" w14:textId="6C288B07" w:rsidR="0072040D" w:rsidDel="00FB66C6" w:rsidRDefault="0072040D">
          <w:pPr>
            <w:pStyle w:val="TOC1"/>
            <w:tabs>
              <w:tab w:val="right" w:leader="dot" w:pos="9350"/>
            </w:tabs>
            <w:rPr>
              <w:del w:id="103" w:author="Varun Burde" w:date="2019-02-12T11:18:00Z"/>
              <w:rFonts w:eastAsiaTheme="minorEastAsia"/>
              <w:noProof/>
            </w:rPr>
          </w:pPr>
          <w:del w:id="104" w:author="Varun Burde" w:date="2019-02-12T11:18:00Z">
            <w:r w:rsidRPr="00FB66C6" w:rsidDel="00FB66C6">
              <w:rPr>
                <w:rStyle w:val="Hyperlink"/>
                <w:b/>
                <w:noProof/>
                <w:rPrChange w:id="105" w:author="Varun Burde" w:date="2019-02-12T11:18:00Z">
                  <w:rPr>
                    <w:rStyle w:val="Hyperlink"/>
                    <w:b/>
                    <w:noProof/>
                  </w:rPr>
                </w:rPrChange>
              </w:rPr>
              <w:delText>Abstract</w:delText>
            </w:r>
            <w:r w:rsidDel="00FB66C6">
              <w:rPr>
                <w:noProof/>
                <w:webHidden/>
              </w:rPr>
              <w:tab/>
              <w:delText>2</w:delText>
            </w:r>
          </w:del>
        </w:p>
        <w:p w14:paraId="58C515B1" w14:textId="039C1E58" w:rsidR="0072040D" w:rsidDel="00FB66C6" w:rsidRDefault="0072040D">
          <w:pPr>
            <w:pStyle w:val="TOC1"/>
            <w:tabs>
              <w:tab w:val="right" w:leader="dot" w:pos="9350"/>
            </w:tabs>
            <w:rPr>
              <w:del w:id="106" w:author="Varun Burde" w:date="2019-02-12T11:18:00Z"/>
              <w:rFonts w:eastAsiaTheme="minorEastAsia"/>
              <w:noProof/>
            </w:rPr>
          </w:pPr>
          <w:del w:id="107" w:author="Varun Burde" w:date="2019-02-12T11:18:00Z">
            <w:r w:rsidRPr="00FB66C6" w:rsidDel="00FB66C6">
              <w:rPr>
                <w:rStyle w:val="Hyperlink"/>
                <w:b/>
                <w:noProof/>
                <w:rPrChange w:id="108" w:author="Varun Burde" w:date="2019-02-12T11:18:00Z">
                  <w:rPr>
                    <w:rStyle w:val="Hyperlink"/>
                    <w:b/>
                    <w:noProof/>
                  </w:rPr>
                </w:rPrChange>
              </w:rPr>
              <w:delText>Acknowledgement</w:delText>
            </w:r>
            <w:r w:rsidDel="00FB66C6">
              <w:rPr>
                <w:noProof/>
                <w:webHidden/>
              </w:rPr>
              <w:tab/>
              <w:delText>3</w:delText>
            </w:r>
          </w:del>
        </w:p>
        <w:p w14:paraId="1BDE02B7" w14:textId="7E91E5F3" w:rsidR="0072040D" w:rsidDel="00FB66C6" w:rsidRDefault="0072040D">
          <w:pPr>
            <w:pStyle w:val="TOC1"/>
            <w:tabs>
              <w:tab w:val="left" w:pos="440"/>
              <w:tab w:val="right" w:leader="dot" w:pos="9350"/>
            </w:tabs>
            <w:rPr>
              <w:del w:id="109" w:author="Varun Burde" w:date="2019-02-12T11:18:00Z"/>
              <w:rFonts w:eastAsiaTheme="minorEastAsia"/>
              <w:noProof/>
            </w:rPr>
          </w:pPr>
          <w:del w:id="110" w:author="Varun Burde" w:date="2019-02-12T11:18:00Z">
            <w:r w:rsidRPr="00FB66C6" w:rsidDel="00FB66C6">
              <w:rPr>
                <w:rStyle w:val="Hyperlink"/>
                <w:b/>
                <w:noProof/>
                <w:rPrChange w:id="111" w:author="Varun Burde" w:date="2019-02-12T11:18:00Z">
                  <w:rPr>
                    <w:rStyle w:val="Hyperlink"/>
                    <w:b/>
                    <w:noProof/>
                  </w:rPr>
                </w:rPrChange>
              </w:rPr>
              <w:delText>1.</w:delText>
            </w:r>
            <w:r w:rsidDel="00FB66C6">
              <w:rPr>
                <w:rFonts w:eastAsiaTheme="minorEastAsia"/>
                <w:noProof/>
              </w:rPr>
              <w:tab/>
            </w:r>
            <w:r w:rsidRPr="00FB66C6" w:rsidDel="00FB66C6">
              <w:rPr>
                <w:rStyle w:val="Hyperlink"/>
                <w:b/>
                <w:noProof/>
                <w:rPrChange w:id="112" w:author="Varun Burde" w:date="2019-02-12T11:18:00Z">
                  <w:rPr>
                    <w:rStyle w:val="Hyperlink"/>
                    <w:b/>
                    <w:noProof/>
                  </w:rPr>
                </w:rPrChange>
              </w:rPr>
              <w:delText>Introduction</w:delText>
            </w:r>
            <w:r w:rsidDel="00FB66C6">
              <w:rPr>
                <w:noProof/>
                <w:webHidden/>
              </w:rPr>
              <w:tab/>
              <w:delText>6</w:delText>
            </w:r>
          </w:del>
        </w:p>
        <w:p w14:paraId="2F1AF109" w14:textId="197D5E1A" w:rsidR="0072040D" w:rsidDel="00FB66C6" w:rsidRDefault="0072040D">
          <w:pPr>
            <w:pStyle w:val="TOC2"/>
            <w:tabs>
              <w:tab w:val="left" w:pos="660"/>
              <w:tab w:val="right" w:leader="dot" w:pos="9350"/>
            </w:tabs>
            <w:rPr>
              <w:del w:id="113" w:author="Varun Burde" w:date="2019-02-12T11:18:00Z"/>
              <w:rFonts w:eastAsiaTheme="minorEastAsia"/>
              <w:noProof/>
            </w:rPr>
          </w:pPr>
          <w:del w:id="114" w:author="Varun Burde" w:date="2019-02-12T11:18:00Z">
            <w:r w:rsidRPr="00FB66C6" w:rsidDel="00FB66C6">
              <w:rPr>
                <w:rStyle w:val="Hyperlink"/>
                <w:noProof/>
                <w:rPrChange w:id="115" w:author="Varun Burde" w:date="2019-02-12T11:18:00Z">
                  <w:rPr>
                    <w:rStyle w:val="Hyperlink"/>
                    <w:noProof/>
                  </w:rPr>
                </w:rPrChange>
              </w:rPr>
              <w:delText>I.</w:delText>
            </w:r>
            <w:r w:rsidDel="00FB66C6">
              <w:rPr>
                <w:rFonts w:eastAsiaTheme="minorEastAsia"/>
                <w:noProof/>
              </w:rPr>
              <w:tab/>
            </w:r>
            <w:r w:rsidRPr="00FB66C6" w:rsidDel="00FB66C6">
              <w:rPr>
                <w:rStyle w:val="Hyperlink"/>
                <w:noProof/>
                <w:rPrChange w:id="116" w:author="Varun Burde" w:date="2019-02-12T11:18:00Z">
                  <w:rPr>
                    <w:rStyle w:val="Hyperlink"/>
                    <w:noProof/>
                  </w:rPr>
                </w:rPrChange>
              </w:rPr>
              <w:delText>Aims and objective of the Project</w:delText>
            </w:r>
            <w:r w:rsidDel="00FB66C6">
              <w:rPr>
                <w:noProof/>
                <w:webHidden/>
              </w:rPr>
              <w:tab/>
              <w:delText>6</w:delText>
            </w:r>
          </w:del>
        </w:p>
        <w:p w14:paraId="379DB5D8" w14:textId="2DEA75D0" w:rsidR="0072040D" w:rsidDel="00FB66C6" w:rsidRDefault="0072040D">
          <w:pPr>
            <w:pStyle w:val="TOC2"/>
            <w:tabs>
              <w:tab w:val="left" w:pos="660"/>
              <w:tab w:val="right" w:leader="dot" w:pos="9350"/>
            </w:tabs>
            <w:rPr>
              <w:del w:id="117" w:author="Varun Burde" w:date="2019-02-12T11:18:00Z"/>
              <w:rFonts w:eastAsiaTheme="minorEastAsia"/>
              <w:noProof/>
            </w:rPr>
          </w:pPr>
          <w:del w:id="118" w:author="Varun Burde" w:date="2019-02-12T11:18:00Z">
            <w:r w:rsidRPr="00FB66C6" w:rsidDel="00FB66C6">
              <w:rPr>
                <w:rStyle w:val="Hyperlink"/>
                <w:noProof/>
                <w:rPrChange w:id="119" w:author="Varun Burde" w:date="2019-02-12T11:18:00Z">
                  <w:rPr>
                    <w:rStyle w:val="Hyperlink"/>
                    <w:noProof/>
                  </w:rPr>
                </w:rPrChange>
              </w:rPr>
              <w:delText>II.</w:delText>
            </w:r>
            <w:r w:rsidDel="00FB66C6">
              <w:rPr>
                <w:rFonts w:eastAsiaTheme="minorEastAsia"/>
                <w:noProof/>
              </w:rPr>
              <w:tab/>
            </w:r>
            <w:r w:rsidRPr="00FB66C6" w:rsidDel="00FB66C6">
              <w:rPr>
                <w:rStyle w:val="Hyperlink"/>
                <w:noProof/>
                <w:rPrChange w:id="120" w:author="Varun Burde" w:date="2019-02-12T11:18:00Z">
                  <w:rPr>
                    <w:rStyle w:val="Hyperlink"/>
                    <w:noProof/>
                  </w:rPr>
                </w:rPrChange>
              </w:rPr>
              <w:delText>Overview of the project progress</w:delText>
            </w:r>
            <w:r w:rsidDel="00FB66C6">
              <w:rPr>
                <w:noProof/>
                <w:webHidden/>
              </w:rPr>
              <w:tab/>
              <w:delText>6</w:delText>
            </w:r>
          </w:del>
        </w:p>
        <w:p w14:paraId="3855F590" w14:textId="2E74A98D" w:rsidR="0072040D" w:rsidDel="00FB66C6" w:rsidRDefault="0072040D">
          <w:pPr>
            <w:pStyle w:val="TOC3"/>
            <w:tabs>
              <w:tab w:val="right" w:leader="dot" w:pos="9350"/>
            </w:tabs>
            <w:rPr>
              <w:del w:id="121" w:author="Varun Burde" w:date="2019-02-12T11:18:00Z"/>
              <w:rFonts w:eastAsiaTheme="minorEastAsia"/>
              <w:noProof/>
            </w:rPr>
          </w:pPr>
          <w:del w:id="122" w:author="Varun Burde" w:date="2019-02-12T11:18:00Z">
            <w:r w:rsidRPr="00FB66C6" w:rsidDel="00FB66C6">
              <w:rPr>
                <w:rStyle w:val="Hyperlink"/>
                <w:noProof/>
                <w:rPrChange w:id="123" w:author="Varun Burde" w:date="2019-02-12T11:18:00Z">
                  <w:rPr>
                    <w:rStyle w:val="Hyperlink"/>
                    <w:noProof/>
                  </w:rPr>
                </w:rPrChange>
              </w:rPr>
              <w:delText>Pipeline</w:delText>
            </w:r>
            <w:r w:rsidDel="00FB66C6">
              <w:rPr>
                <w:noProof/>
                <w:webHidden/>
              </w:rPr>
              <w:tab/>
              <w:delText>6</w:delText>
            </w:r>
          </w:del>
        </w:p>
        <w:p w14:paraId="54BA63D6" w14:textId="15C89A03" w:rsidR="0072040D" w:rsidDel="00FB66C6" w:rsidRDefault="0072040D">
          <w:pPr>
            <w:pStyle w:val="TOC3"/>
            <w:tabs>
              <w:tab w:val="right" w:leader="dot" w:pos="9350"/>
            </w:tabs>
            <w:rPr>
              <w:del w:id="124" w:author="Varun Burde" w:date="2019-02-12T11:18:00Z"/>
              <w:rFonts w:eastAsiaTheme="minorEastAsia"/>
              <w:noProof/>
            </w:rPr>
          </w:pPr>
          <w:del w:id="125" w:author="Varun Burde" w:date="2019-02-12T11:18:00Z">
            <w:r w:rsidRPr="00FB66C6" w:rsidDel="00FB66C6">
              <w:rPr>
                <w:rStyle w:val="Hyperlink"/>
                <w:noProof/>
                <w:rPrChange w:id="126" w:author="Varun Burde" w:date="2019-02-12T11:18:00Z">
                  <w:rPr>
                    <w:rStyle w:val="Hyperlink"/>
                    <w:noProof/>
                  </w:rPr>
                </w:rPrChange>
              </w:rPr>
              <w:delText>Problems faced during project</w:delText>
            </w:r>
            <w:r w:rsidDel="00FB66C6">
              <w:rPr>
                <w:noProof/>
                <w:webHidden/>
              </w:rPr>
              <w:tab/>
              <w:delText>6</w:delText>
            </w:r>
          </w:del>
        </w:p>
        <w:p w14:paraId="0D94F05F" w14:textId="3FA4788C" w:rsidR="0072040D" w:rsidDel="00FB66C6" w:rsidRDefault="0072040D">
          <w:pPr>
            <w:pStyle w:val="TOC3"/>
            <w:tabs>
              <w:tab w:val="right" w:leader="dot" w:pos="9350"/>
            </w:tabs>
            <w:rPr>
              <w:del w:id="127" w:author="Varun Burde" w:date="2019-02-12T11:18:00Z"/>
              <w:rFonts w:eastAsiaTheme="minorEastAsia"/>
              <w:noProof/>
            </w:rPr>
          </w:pPr>
          <w:del w:id="128" w:author="Varun Burde" w:date="2019-02-12T11:18:00Z">
            <w:r w:rsidRPr="00FB66C6" w:rsidDel="00FB66C6">
              <w:rPr>
                <w:rStyle w:val="Hyperlink"/>
                <w:noProof/>
                <w:rPrChange w:id="129" w:author="Varun Burde" w:date="2019-02-12T11:18:00Z">
                  <w:rPr>
                    <w:rStyle w:val="Hyperlink"/>
                    <w:noProof/>
                  </w:rPr>
                </w:rPrChange>
              </w:rPr>
              <w:delText>Future Scope</w:delText>
            </w:r>
            <w:r w:rsidDel="00FB66C6">
              <w:rPr>
                <w:noProof/>
                <w:webHidden/>
              </w:rPr>
              <w:tab/>
              <w:delText>6</w:delText>
            </w:r>
          </w:del>
        </w:p>
        <w:p w14:paraId="25D62802" w14:textId="7FB799C9" w:rsidR="0072040D" w:rsidDel="00FB66C6" w:rsidRDefault="0072040D">
          <w:pPr>
            <w:pStyle w:val="TOC2"/>
            <w:tabs>
              <w:tab w:val="left" w:pos="880"/>
              <w:tab w:val="right" w:leader="dot" w:pos="9350"/>
            </w:tabs>
            <w:rPr>
              <w:del w:id="130" w:author="Varun Burde" w:date="2019-02-12T11:18:00Z"/>
              <w:rFonts w:eastAsiaTheme="minorEastAsia"/>
              <w:noProof/>
            </w:rPr>
          </w:pPr>
          <w:del w:id="131" w:author="Varun Burde" w:date="2019-02-12T11:18:00Z">
            <w:r w:rsidRPr="00FB66C6" w:rsidDel="00FB66C6">
              <w:rPr>
                <w:rStyle w:val="Hyperlink"/>
                <w:noProof/>
                <w:rPrChange w:id="132" w:author="Varun Burde" w:date="2019-02-12T11:18:00Z">
                  <w:rPr>
                    <w:rStyle w:val="Hyperlink"/>
                    <w:noProof/>
                  </w:rPr>
                </w:rPrChange>
              </w:rPr>
              <w:delText>III.</w:delText>
            </w:r>
            <w:r w:rsidDel="00FB66C6">
              <w:rPr>
                <w:rFonts w:eastAsiaTheme="minorEastAsia"/>
                <w:noProof/>
              </w:rPr>
              <w:tab/>
            </w:r>
            <w:r w:rsidRPr="00FB66C6" w:rsidDel="00FB66C6">
              <w:rPr>
                <w:rStyle w:val="Hyperlink"/>
                <w:noProof/>
                <w:rPrChange w:id="133" w:author="Varun Burde" w:date="2019-02-12T11:18:00Z">
                  <w:rPr>
                    <w:rStyle w:val="Hyperlink"/>
                    <w:noProof/>
                  </w:rPr>
                </w:rPrChange>
              </w:rPr>
              <w:delText>Overview of report</w:delText>
            </w:r>
            <w:r w:rsidDel="00FB66C6">
              <w:rPr>
                <w:noProof/>
                <w:webHidden/>
              </w:rPr>
              <w:tab/>
              <w:delText>6</w:delText>
            </w:r>
          </w:del>
        </w:p>
        <w:p w14:paraId="23C990BF" w14:textId="18B5DDA3" w:rsidR="0072040D" w:rsidDel="00FB66C6" w:rsidRDefault="0072040D">
          <w:pPr>
            <w:pStyle w:val="TOC1"/>
            <w:tabs>
              <w:tab w:val="left" w:pos="440"/>
              <w:tab w:val="right" w:leader="dot" w:pos="9350"/>
            </w:tabs>
            <w:rPr>
              <w:del w:id="134" w:author="Varun Burde" w:date="2019-02-12T11:18:00Z"/>
              <w:rFonts w:eastAsiaTheme="minorEastAsia"/>
              <w:noProof/>
            </w:rPr>
          </w:pPr>
          <w:del w:id="135" w:author="Varun Burde" w:date="2019-02-12T11:18:00Z">
            <w:r w:rsidRPr="00FB66C6" w:rsidDel="00FB66C6">
              <w:rPr>
                <w:rStyle w:val="Hyperlink"/>
                <w:b/>
                <w:noProof/>
                <w:rPrChange w:id="136" w:author="Varun Burde" w:date="2019-02-12T11:18:00Z">
                  <w:rPr>
                    <w:rStyle w:val="Hyperlink"/>
                    <w:b/>
                    <w:noProof/>
                  </w:rPr>
                </w:rPrChange>
              </w:rPr>
              <w:delText>2.</w:delText>
            </w:r>
            <w:r w:rsidDel="00FB66C6">
              <w:rPr>
                <w:rFonts w:eastAsiaTheme="minorEastAsia"/>
                <w:noProof/>
              </w:rPr>
              <w:tab/>
            </w:r>
            <w:r w:rsidRPr="00FB66C6" w:rsidDel="00FB66C6">
              <w:rPr>
                <w:rStyle w:val="Hyperlink"/>
                <w:b/>
                <w:noProof/>
                <w:rPrChange w:id="137" w:author="Varun Burde" w:date="2019-02-12T11:18:00Z">
                  <w:rPr>
                    <w:rStyle w:val="Hyperlink"/>
                    <w:b/>
                    <w:noProof/>
                  </w:rPr>
                </w:rPrChange>
              </w:rPr>
              <w:delText>Related Work</w:delText>
            </w:r>
            <w:r w:rsidDel="00FB66C6">
              <w:rPr>
                <w:noProof/>
                <w:webHidden/>
              </w:rPr>
              <w:tab/>
              <w:delText>8</w:delText>
            </w:r>
          </w:del>
        </w:p>
        <w:p w14:paraId="06C2B5D3" w14:textId="7843033C" w:rsidR="0072040D" w:rsidDel="00FB66C6" w:rsidRDefault="0072040D">
          <w:pPr>
            <w:pStyle w:val="TOC2"/>
            <w:tabs>
              <w:tab w:val="right" w:leader="dot" w:pos="9350"/>
            </w:tabs>
            <w:rPr>
              <w:del w:id="138" w:author="Varun Burde" w:date="2019-02-12T11:18:00Z"/>
              <w:rFonts w:eastAsiaTheme="minorEastAsia"/>
              <w:noProof/>
            </w:rPr>
          </w:pPr>
          <w:del w:id="139" w:author="Varun Burde" w:date="2019-02-12T11:18:00Z">
            <w:r w:rsidRPr="00FB66C6" w:rsidDel="00FB66C6">
              <w:rPr>
                <w:rStyle w:val="Hyperlink"/>
                <w:noProof/>
                <w:rPrChange w:id="140" w:author="Varun Burde" w:date="2019-02-12T11:18:00Z">
                  <w:rPr>
                    <w:rStyle w:val="Hyperlink"/>
                    <w:noProof/>
                  </w:rPr>
                </w:rPrChange>
              </w:rPr>
              <w:delText>Keras[1]</w:delText>
            </w:r>
            <w:r w:rsidDel="00FB66C6">
              <w:rPr>
                <w:noProof/>
                <w:webHidden/>
              </w:rPr>
              <w:tab/>
              <w:delText>11</w:delText>
            </w:r>
          </w:del>
        </w:p>
        <w:p w14:paraId="76C6093C" w14:textId="73126F2D" w:rsidR="0072040D" w:rsidDel="00FB66C6" w:rsidRDefault="0072040D">
          <w:pPr>
            <w:pStyle w:val="TOC2"/>
            <w:tabs>
              <w:tab w:val="right" w:leader="dot" w:pos="9350"/>
            </w:tabs>
            <w:rPr>
              <w:del w:id="141" w:author="Varun Burde" w:date="2019-02-12T11:18:00Z"/>
              <w:rFonts w:eastAsiaTheme="minorEastAsia"/>
              <w:noProof/>
            </w:rPr>
          </w:pPr>
          <w:del w:id="142" w:author="Varun Burde" w:date="2019-02-12T11:18:00Z">
            <w:r w:rsidRPr="00FB66C6" w:rsidDel="00FB66C6">
              <w:rPr>
                <w:rStyle w:val="Hyperlink"/>
                <w:noProof/>
                <w:rPrChange w:id="143" w:author="Varun Burde" w:date="2019-02-12T11:18:00Z">
                  <w:rPr>
                    <w:rStyle w:val="Hyperlink"/>
                    <w:noProof/>
                  </w:rPr>
                </w:rPrChange>
              </w:rPr>
              <w:delText>Tensorflow[2]</w:delText>
            </w:r>
            <w:r w:rsidDel="00FB66C6">
              <w:rPr>
                <w:noProof/>
                <w:webHidden/>
              </w:rPr>
              <w:tab/>
              <w:delText>12</w:delText>
            </w:r>
          </w:del>
        </w:p>
        <w:p w14:paraId="265D3BBC" w14:textId="2C89652D" w:rsidR="0072040D" w:rsidDel="00FB66C6" w:rsidRDefault="0072040D">
          <w:pPr>
            <w:pStyle w:val="TOC2"/>
            <w:tabs>
              <w:tab w:val="right" w:leader="dot" w:pos="9350"/>
            </w:tabs>
            <w:rPr>
              <w:del w:id="144" w:author="Varun Burde" w:date="2019-02-12T11:18:00Z"/>
              <w:rFonts w:eastAsiaTheme="minorEastAsia"/>
              <w:noProof/>
            </w:rPr>
          </w:pPr>
          <w:del w:id="145" w:author="Varun Burde" w:date="2019-02-12T11:18:00Z">
            <w:r w:rsidRPr="00FB66C6" w:rsidDel="00FB66C6">
              <w:rPr>
                <w:rStyle w:val="Hyperlink"/>
                <w:noProof/>
                <w:rPrChange w:id="146" w:author="Varun Burde" w:date="2019-02-12T11:18:00Z">
                  <w:rPr>
                    <w:rStyle w:val="Hyperlink"/>
                    <w:noProof/>
                  </w:rPr>
                </w:rPrChange>
              </w:rPr>
              <w:delText>Pre-trained model in Keras</w:delText>
            </w:r>
            <w:r w:rsidDel="00FB66C6">
              <w:rPr>
                <w:noProof/>
                <w:webHidden/>
              </w:rPr>
              <w:tab/>
              <w:delText>12</w:delText>
            </w:r>
          </w:del>
        </w:p>
        <w:p w14:paraId="61C9555D" w14:textId="2F4FC293" w:rsidR="0072040D" w:rsidDel="00FB66C6" w:rsidRDefault="0072040D">
          <w:pPr>
            <w:pStyle w:val="TOC3"/>
            <w:tabs>
              <w:tab w:val="right" w:leader="dot" w:pos="9350"/>
            </w:tabs>
            <w:rPr>
              <w:del w:id="147" w:author="Varun Burde" w:date="2019-02-12T11:18:00Z"/>
              <w:rFonts w:eastAsiaTheme="minorEastAsia"/>
              <w:noProof/>
            </w:rPr>
          </w:pPr>
          <w:del w:id="148" w:author="Varun Burde" w:date="2019-02-12T11:18:00Z">
            <w:r w:rsidRPr="00FB66C6" w:rsidDel="00FB66C6">
              <w:rPr>
                <w:rStyle w:val="Hyperlink"/>
                <w:noProof/>
                <w:rPrChange w:id="149" w:author="Varun Burde" w:date="2019-02-12T11:18:00Z">
                  <w:rPr>
                    <w:rStyle w:val="Hyperlink"/>
                    <w:noProof/>
                  </w:rPr>
                </w:rPrChange>
              </w:rPr>
              <w:delText>Keras Applications are deep learning models that are made available alongside pre-trained weights. These models can be used for prediction, feature extraction, and fine-tuning. Weights in Network are pre-trained on ImageNet [3].</w:delText>
            </w:r>
            <w:r w:rsidDel="00FB66C6">
              <w:rPr>
                <w:noProof/>
                <w:webHidden/>
              </w:rPr>
              <w:tab/>
              <w:delText>12</w:delText>
            </w:r>
          </w:del>
        </w:p>
        <w:p w14:paraId="03DCC83A" w14:textId="16D4433E" w:rsidR="0072040D" w:rsidDel="00FB66C6" w:rsidRDefault="0072040D">
          <w:pPr>
            <w:pStyle w:val="TOC3"/>
            <w:tabs>
              <w:tab w:val="right" w:leader="dot" w:pos="9350"/>
            </w:tabs>
            <w:rPr>
              <w:del w:id="150" w:author="Varun Burde" w:date="2019-02-12T11:18:00Z"/>
              <w:rFonts w:eastAsiaTheme="minorEastAsia"/>
              <w:noProof/>
            </w:rPr>
          </w:pPr>
          <w:del w:id="151" w:author="Varun Burde" w:date="2019-02-12T11:18:00Z">
            <w:r w:rsidRPr="00FB66C6" w:rsidDel="00FB66C6">
              <w:rPr>
                <w:rStyle w:val="Hyperlink"/>
                <w:noProof/>
                <w:rPrChange w:id="152" w:author="Varun Burde" w:date="2019-02-12T11:18:00Z">
                  <w:rPr>
                    <w:rStyle w:val="Hyperlink"/>
                    <w:noProof/>
                  </w:rPr>
                </w:rPrChange>
              </w:rPr>
              <w:delText>vgg16 and vgg19[11]</w:delText>
            </w:r>
            <w:r w:rsidDel="00FB66C6">
              <w:rPr>
                <w:noProof/>
                <w:webHidden/>
              </w:rPr>
              <w:tab/>
              <w:delText>12</w:delText>
            </w:r>
          </w:del>
        </w:p>
        <w:p w14:paraId="47F9FAB7" w14:textId="3E541AAA" w:rsidR="0072040D" w:rsidDel="00FB66C6" w:rsidRDefault="0072040D">
          <w:pPr>
            <w:pStyle w:val="TOC3"/>
            <w:tabs>
              <w:tab w:val="right" w:leader="dot" w:pos="9350"/>
            </w:tabs>
            <w:rPr>
              <w:del w:id="153" w:author="Varun Burde" w:date="2019-02-12T11:18:00Z"/>
              <w:rFonts w:eastAsiaTheme="minorEastAsia"/>
              <w:noProof/>
            </w:rPr>
          </w:pPr>
          <w:del w:id="154" w:author="Varun Burde" w:date="2019-02-12T11:18:00Z">
            <w:r w:rsidRPr="00FB66C6" w:rsidDel="00FB66C6">
              <w:rPr>
                <w:rStyle w:val="Hyperlink"/>
                <w:noProof/>
                <w:rPrChange w:id="155" w:author="Varun Burde" w:date="2019-02-12T11:18:00Z">
                  <w:rPr>
                    <w:rStyle w:val="Hyperlink"/>
                    <w:noProof/>
                  </w:rPr>
                </w:rPrChange>
              </w:rPr>
              <w:delText>resnet50</w:delText>
            </w:r>
            <w:r w:rsidDel="00FB66C6">
              <w:rPr>
                <w:noProof/>
                <w:webHidden/>
              </w:rPr>
              <w:tab/>
              <w:delText>13</w:delText>
            </w:r>
          </w:del>
        </w:p>
        <w:p w14:paraId="5C14074F" w14:textId="124B01F9" w:rsidR="0072040D" w:rsidDel="00FB66C6" w:rsidRDefault="0072040D">
          <w:pPr>
            <w:pStyle w:val="TOC3"/>
            <w:tabs>
              <w:tab w:val="right" w:leader="dot" w:pos="9350"/>
            </w:tabs>
            <w:rPr>
              <w:del w:id="156" w:author="Varun Burde" w:date="2019-02-12T11:18:00Z"/>
              <w:rFonts w:eastAsiaTheme="minorEastAsia"/>
              <w:noProof/>
            </w:rPr>
          </w:pPr>
          <w:del w:id="157" w:author="Varun Burde" w:date="2019-02-12T11:18:00Z">
            <w:r w:rsidRPr="00FB66C6" w:rsidDel="00FB66C6">
              <w:rPr>
                <w:rStyle w:val="Hyperlink"/>
                <w:noProof/>
                <w:rPrChange w:id="158" w:author="Varun Burde" w:date="2019-02-12T11:18:00Z">
                  <w:rPr>
                    <w:rStyle w:val="Hyperlink"/>
                    <w:noProof/>
                  </w:rPr>
                </w:rPrChange>
              </w:rPr>
              <w:delText>inception_v3[13]</w:delText>
            </w:r>
            <w:r w:rsidDel="00FB66C6">
              <w:rPr>
                <w:noProof/>
                <w:webHidden/>
              </w:rPr>
              <w:tab/>
              <w:delText>13</w:delText>
            </w:r>
          </w:del>
        </w:p>
        <w:p w14:paraId="076950D2" w14:textId="010D3F4E" w:rsidR="0072040D" w:rsidDel="00FB66C6" w:rsidRDefault="0072040D">
          <w:pPr>
            <w:pStyle w:val="TOC3"/>
            <w:tabs>
              <w:tab w:val="right" w:leader="dot" w:pos="9350"/>
            </w:tabs>
            <w:rPr>
              <w:del w:id="159" w:author="Varun Burde" w:date="2019-02-12T11:18:00Z"/>
              <w:rFonts w:eastAsiaTheme="minorEastAsia"/>
              <w:noProof/>
            </w:rPr>
          </w:pPr>
          <w:del w:id="160" w:author="Varun Burde" w:date="2019-02-12T11:18:00Z">
            <w:r w:rsidRPr="00FB66C6" w:rsidDel="00FB66C6">
              <w:rPr>
                <w:rStyle w:val="Hyperlink"/>
                <w:noProof/>
                <w:rPrChange w:id="161" w:author="Varun Burde" w:date="2019-02-12T11:18:00Z">
                  <w:rPr>
                    <w:rStyle w:val="Hyperlink"/>
                    <w:noProof/>
                  </w:rPr>
                </w:rPrChange>
              </w:rPr>
              <w:delText>Xception[10]</w:delText>
            </w:r>
            <w:r w:rsidDel="00FB66C6">
              <w:rPr>
                <w:noProof/>
                <w:webHidden/>
              </w:rPr>
              <w:tab/>
              <w:delText>13</w:delText>
            </w:r>
          </w:del>
        </w:p>
        <w:p w14:paraId="6E4E4A13" w14:textId="71E720BB" w:rsidR="0072040D" w:rsidDel="00FB66C6" w:rsidRDefault="0072040D">
          <w:pPr>
            <w:pStyle w:val="TOC3"/>
            <w:tabs>
              <w:tab w:val="right" w:leader="dot" w:pos="9350"/>
            </w:tabs>
            <w:rPr>
              <w:del w:id="162" w:author="Varun Burde" w:date="2019-02-12T11:18:00Z"/>
              <w:rFonts w:eastAsiaTheme="minorEastAsia"/>
              <w:noProof/>
            </w:rPr>
          </w:pPr>
          <w:del w:id="163" w:author="Varun Burde" w:date="2019-02-12T11:18:00Z">
            <w:r w:rsidRPr="00FB66C6" w:rsidDel="00FB66C6">
              <w:rPr>
                <w:rStyle w:val="Hyperlink"/>
                <w:noProof/>
                <w:rPrChange w:id="164" w:author="Varun Burde" w:date="2019-02-12T11:18:00Z">
                  <w:rPr>
                    <w:rStyle w:val="Hyperlink"/>
                    <w:noProof/>
                  </w:rPr>
                </w:rPrChange>
              </w:rPr>
              <w:delText>mobilenet_v2[15]</w:delText>
            </w:r>
            <w:r w:rsidDel="00FB66C6">
              <w:rPr>
                <w:noProof/>
                <w:webHidden/>
              </w:rPr>
              <w:tab/>
              <w:delText>13</w:delText>
            </w:r>
          </w:del>
        </w:p>
        <w:p w14:paraId="4C7CA72C" w14:textId="71A49334" w:rsidR="0072040D" w:rsidDel="00FB66C6" w:rsidRDefault="0072040D">
          <w:pPr>
            <w:pStyle w:val="TOC3"/>
            <w:tabs>
              <w:tab w:val="right" w:leader="dot" w:pos="9350"/>
            </w:tabs>
            <w:rPr>
              <w:del w:id="165" w:author="Varun Burde" w:date="2019-02-12T11:18:00Z"/>
              <w:rFonts w:eastAsiaTheme="minorEastAsia"/>
              <w:noProof/>
            </w:rPr>
          </w:pPr>
          <w:del w:id="166" w:author="Varun Burde" w:date="2019-02-12T11:18:00Z">
            <w:r w:rsidRPr="00FB66C6" w:rsidDel="00FB66C6">
              <w:rPr>
                <w:rStyle w:val="Hyperlink"/>
                <w:noProof/>
                <w:rPrChange w:id="167" w:author="Varun Burde" w:date="2019-02-12T11:18:00Z">
                  <w:rPr>
                    <w:rStyle w:val="Hyperlink"/>
                    <w:noProof/>
                  </w:rPr>
                </w:rPrChange>
              </w:rPr>
              <w:delText>Densenet[17]</w:delText>
            </w:r>
            <w:r w:rsidDel="00FB66C6">
              <w:rPr>
                <w:noProof/>
                <w:webHidden/>
              </w:rPr>
              <w:tab/>
              <w:delText>14</w:delText>
            </w:r>
          </w:del>
        </w:p>
        <w:p w14:paraId="65262EF4" w14:textId="6B0A782C" w:rsidR="0072040D" w:rsidDel="00FB66C6" w:rsidRDefault="0072040D">
          <w:pPr>
            <w:pStyle w:val="TOC3"/>
            <w:tabs>
              <w:tab w:val="right" w:leader="dot" w:pos="9350"/>
            </w:tabs>
            <w:rPr>
              <w:del w:id="168" w:author="Varun Burde" w:date="2019-02-12T11:18:00Z"/>
              <w:rFonts w:eastAsiaTheme="minorEastAsia"/>
              <w:noProof/>
            </w:rPr>
          </w:pPr>
          <w:del w:id="169" w:author="Varun Burde" w:date="2019-02-12T11:18:00Z">
            <w:r w:rsidRPr="00FB66C6" w:rsidDel="00FB66C6">
              <w:rPr>
                <w:rStyle w:val="Hyperlink"/>
                <w:noProof/>
                <w:rPrChange w:id="170" w:author="Varun Burde" w:date="2019-02-12T11:18:00Z">
                  <w:rPr>
                    <w:rStyle w:val="Hyperlink"/>
                    <w:noProof/>
                  </w:rPr>
                </w:rPrChange>
              </w:rPr>
              <w:delText>Nasnet[19]</w:delText>
            </w:r>
            <w:r w:rsidDel="00FB66C6">
              <w:rPr>
                <w:noProof/>
                <w:webHidden/>
              </w:rPr>
              <w:tab/>
              <w:delText>14</w:delText>
            </w:r>
          </w:del>
        </w:p>
        <w:p w14:paraId="04E43D08" w14:textId="0056505D" w:rsidR="0072040D" w:rsidDel="00FB66C6" w:rsidRDefault="0072040D">
          <w:pPr>
            <w:pStyle w:val="TOC2"/>
            <w:tabs>
              <w:tab w:val="right" w:leader="dot" w:pos="9350"/>
            </w:tabs>
            <w:rPr>
              <w:del w:id="171" w:author="Varun Burde" w:date="2019-02-12T11:18:00Z"/>
              <w:rFonts w:eastAsiaTheme="minorEastAsia"/>
              <w:noProof/>
            </w:rPr>
          </w:pPr>
          <w:del w:id="172" w:author="Varun Burde" w:date="2019-02-12T11:18:00Z">
            <w:r w:rsidRPr="00FB66C6" w:rsidDel="00FB66C6">
              <w:rPr>
                <w:rStyle w:val="Hyperlink"/>
                <w:noProof/>
                <w:rPrChange w:id="173" w:author="Varun Burde" w:date="2019-02-12T11:18:00Z">
                  <w:rPr>
                    <w:rStyle w:val="Hyperlink"/>
                    <w:noProof/>
                  </w:rPr>
                </w:rPrChange>
              </w:rPr>
              <w:delText>Google Colab [4]</w:delText>
            </w:r>
            <w:r w:rsidDel="00FB66C6">
              <w:rPr>
                <w:noProof/>
                <w:webHidden/>
              </w:rPr>
              <w:tab/>
              <w:delText>14</w:delText>
            </w:r>
          </w:del>
        </w:p>
        <w:p w14:paraId="43060F15" w14:textId="605F3B6B" w:rsidR="0072040D" w:rsidDel="00FB66C6" w:rsidRDefault="0072040D">
          <w:pPr>
            <w:pStyle w:val="TOC2"/>
            <w:tabs>
              <w:tab w:val="right" w:leader="dot" w:pos="9350"/>
            </w:tabs>
            <w:rPr>
              <w:del w:id="174" w:author="Varun Burde" w:date="2019-02-12T11:18:00Z"/>
              <w:rFonts w:eastAsiaTheme="minorEastAsia"/>
              <w:noProof/>
            </w:rPr>
          </w:pPr>
          <w:del w:id="175" w:author="Varun Burde" w:date="2019-02-12T11:18:00Z">
            <w:r w:rsidRPr="00FB66C6" w:rsidDel="00FB66C6">
              <w:rPr>
                <w:rStyle w:val="Hyperlink"/>
                <w:noProof/>
                <w:rPrChange w:id="176" w:author="Varun Burde" w:date="2019-02-12T11:18:00Z">
                  <w:rPr>
                    <w:rStyle w:val="Hyperlink"/>
                    <w:noProof/>
                  </w:rPr>
                </w:rPrChange>
              </w:rPr>
              <w:delText>Mask RCNN [5]</w:delText>
            </w:r>
            <w:r w:rsidDel="00FB66C6">
              <w:rPr>
                <w:noProof/>
                <w:webHidden/>
              </w:rPr>
              <w:tab/>
              <w:delText>15</w:delText>
            </w:r>
          </w:del>
        </w:p>
        <w:p w14:paraId="5A7D74CA" w14:textId="16F121F8" w:rsidR="0072040D" w:rsidDel="00FB66C6" w:rsidRDefault="0072040D">
          <w:pPr>
            <w:pStyle w:val="TOC1"/>
            <w:tabs>
              <w:tab w:val="left" w:pos="440"/>
              <w:tab w:val="right" w:leader="dot" w:pos="9350"/>
            </w:tabs>
            <w:rPr>
              <w:del w:id="177" w:author="Varun Burde" w:date="2019-02-12T11:18:00Z"/>
              <w:rFonts w:eastAsiaTheme="minorEastAsia"/>
              <w:noProof/>
            </w:rPr>
          </w:pPr>
          <w:del w:id="178" w:author="Varun Burde" w:date="2019-02-12T11:18:00Z">
            <w:r w:rsidRPr="00FB66C6" w:rsidDel="00FB66C6">
              <w:rPr>
                <w:rStyle w:val="Hyperlink"/>
                <w:b/>
                <w:noProof/>
                <w:rPrChange w:id="179" w:author="Varun Burde" w:date="2019-02-12T11:18:00Z">
                  <w:rPr>
                    <w:rStyle w:val="Hyperlink"/>
                    <w:b/>
                    <w:noProof/>
                  </w:rPr>
                </w:rPrChange>
              </w:rPr>
              <w:delText>3.</w:delText>
            </w:r>
            <w:r w:rsidDel="00FB66C6">
              <w:rPr>
                <w:rFonts w:eastAsiaTheme="minorEastAsia"/>
                <w:noProof/>
              </w:rPr>
              <w:tab/>
            </w:r>
            <w:r w:rsidRPr="00FB66C6" w:rsidDel="00FB66C6">
              <w:rPr>
                <w:rStyle w:val="Hyperlink"/>
                <w:b/>
                <w:noProof/>
                <w:rPrChange w:id="180" w:author="Varun Burde" w:date="2019-02-12T11:18:00Z">
                  <w:rPr>
                    <w:rStyle w:val="Hyperlink"/>
                    <w:b/>
                    <w:noProof/>
                  </w:rPr>
                </w:rPrChange>
              </w:rPr>
              <w:delText>Implementation</w:delText>
            </w:r>
            <w:r w:rsidDel="00FB66C6">
              <w:rPr>
                <w:noProof/>
                <w:webHidden/>
              </w:rPr>
              <w:tab/>
              <w:delText>16</w:delText>
            </w:r>
          </w:del>
        </w:p>
        <w:p w14:paraId="19F65342" w14:textId="584A0371" w:rsidR="0072040D" w:rsidDel="00FB66C6" w:rsidRDefault="0072040D">
          <w:pPr>
            <w:pStyle w:val="TOC2"/>
            <w:tabs>
              <w:tab w:val="right" w:leader="dot" w:pos="9350"/>
            </w:tabs>
            <w:rPr>
              <w:del w:id="181" w:author="Varun Burde" w:date="2019-02-12T11:18:00Z"/>
              <w:rFonts w:eastAsiaTheme="minorEastAsia"/>
              <w:noProof/>
            </w:rPr>
          </w:pPr>
          <w:del w:id="182" w:author="Varun Burde" w:date="2019-02-12T11:18:00Z">
            <w:r w:rsidRPr="00FB66C6" w:rsidDel="00FB66C6">
              <w:rPr>
                <w:rStyle w:val="Hyperlink"/>
                <w:noProof/>
                <w:rPrChange w:id="183" w:author="Varun Burde" w:date="2019-02-12T11:18:00Z">
                  <w:rPr>
                    <w:rStyle w:val="Hyperlink"/>
                    <w:noProof/>
                  </w:rPr>
                </w:rPrChange>
              </w:rPr>
              <w:delText>Google Street view Api</w:delText>
            </w:r>
            <w:r w:rsidDel="00FB66C6">
              <w:rPr>
                <w:noProof/>
                <w:webHidden/>
              </w:rPr>
              <w:tab/>
              <w:delText>16</w:delText>
            </w:r>
          </w:del>
        </w:p>
        <w:p w14:paraId="19E4D7B5" w14:textId="7ADEB3AF" w:rsidR="0072040D" w:rsidDel="00FB66C6" w:rsidRDefault="0072040D">
          <w:pPr>
            <w:pStyle w:val="TOC2"/>
            <w:tabs>
              <w:tab w:val="right" w:leader="dot" w:pos="9350"/>
            </w:tabs>
            <w:rPr>
              <w:del w:id="184" w:author="Varun Burde" w:date="2019-02-12T11:18:00Z"/>
              <w:rFonts w:eastAsiaTheme="minorEastAsia"/>
              <w:noProof/>
            </w:rPr>
          </w:pPr>
          <w:del w:id="185" w:author="Varun Burde" w:date="2019-02-12T11:18:00Z">
            <w:r w:rsidRPr="00FB66C6" w:rsidDel="00FB66C6">
              <w:rPr>
                <w:rStyle w:val="Hyperlink"/>
                <w:noProof/>
                <w:rPrChange w:id="186" w:author="Varun Burde" w:date="2019-02-12T11:18:00Z">
                  <w:rPr>
                    <w:rStyle w:val="Hyperlink"/>
                    <w:noProof/>
                  </w:rPr>
                </w:rPrChange>
              </w:rPr>
              <w:delText>Google Colab</w:delText>
            </w:r>
            <w:r w:rsidDel="00FB66C6">
              <w:rPr>
                <w:noProof/>
                <w:webHidden/>
              </w:rPr>
              <w:tab/>
              <w:delText>17</w:delText>
            </w:r>
          </w:del>
        </w:p>
        <w:p w14:paraId="7B33EE3A" w14:textId="0E9A2797" w:rsidR="0072040D" w:rsidDel="00FB66C6" w:rsidRDefault="0072040D">
          <w:pPr>
            <w:pStyle w:val="TOC1"/>
            <w:tabs>
              <w:tab w:val="left" w:pos="440"/>
              <w:tab w:val="right" w:leader="dot" w:pos="9350"/>
            </w:tabs>
            <w:rPr>
              <w:del w:id="187" w:author="Varun Burde" w:date="2019-02-12T11:18:00Z"/>
              <w:rFonts w:eastAsiaTheme="minorEastAsia"/>
              <w:noProof/>
            </w:rPr>
          </w:pPr>
          <w:del w:id="188" w:author="Varun Burde" w:date="2019-02-12T11:18:00Z">
            <w:r w:rsidRPr="00FB66C6" w:rsidDel="00FB66C6">
              <w:rPr>
                <w:rStyle w:val="Hyperlink"/>
                <w:b/>
                <w:noProof/>
                <w:rPrChange w:id="189" w:author="Varun Burde" w:date="2019-02-12T11:18:00Z">
                  <w:rPr>
                    <w:rStyle w:val="Hyperlink"/>
                    <w:b/>
                    <w:noProof/>
                  </w:rPr>
                </w:rPrChange>
              </w:rPr>
              <w:delText>4.</w:delText>
            </w:r>
            <w:r w:rsidDel="00FB66C6">
              <w:rPr>
                <w:rFonts w:eastAsiaTheme="minorEastAsia"/>
                <w:noProof/>
              </w:rPr>
              <w:tab/>
            </w:r>
            <w:r w:rsidRPr="00FB66C6" w:rsidDel="00FB66C6">
              <w:rPr>
                <w:rStyle w:val="Hyperlink"/>
                <w:b/>
                <w:noProof/>
                <w:rPrChange w:id="190" w:author="Varun Burde" w:date="2019-02-12T11:18:00Z">
                  <w:rPr>
                    <w:rStyle w:val="Hyperlink"/>
                    <w:b/>
                    <w:noProof/>
                  </w:rPr>
                </w:rPrChange>
              </w:rPr>
              <w:delText>Evaluation</w:delText>
            </w:r>
            <w:r w:rsidDel="00FB66C6">
              <w:rPr>
                <w:noProof/>
                <w:webHidden/>
              </w:rPr>
              <w:tab/>
              <w:delText>19</w:delText>
            </w:r>
          </w:del>
        </w:p>
        <w:p w14:paraId="12471F1C" w14:textId="4465A274" w:rsidR="0072040D" w:rsidDel="00FB66C6" w:rsidRDefault="0072040D">
          <w:pPr>
            <w:pStyle w:val="TOC1"/>
            <w:tabs>
              <w:tab w:val="left" w:pos="440"/>
              <w:tab w:val="right" w:leader="dot" w:pos="9350"/>
            </w:tabs>
            <w:rPr>
              <w:del w:id="191" w:author="Varun Burde" w:date="2019-02-12T11:18:00Z"/>
              <w:rFonts w:eastAsiaTheme="minorEastAsia"/>
              <w:noProof/>
            </w:rPr>
          </w:pPr>
          <w:del w:id="192" w:author="Varun Burde" w:date="2019-02-12T11:18:00Z">
            <w:r w:rsidRPr="00FB66C6" w:rsidDel="00FB66C6">
              <w:rPr>
                <w:rStyle w:val="Hyperlink"/>
                <w:b/>
                <w:noProof/>
                <w:rPrChange w:id="193" w:author="Varun Burde" w:date="2019-02-12T11:18:00Z">
                  <w:rPr>
                    <w:rStyle w:val="Hyperlink"/>
                    <w:b/>
                    <w:noProof/>
                  </w:rPr>
                </w:rPrChange>
              </w:rPr>
              <w:delText>5.</w:delText>
            </w:r>
            <w:r w:rsidDel="00FB66C6">
              <w:rPr>
                <w:rFonts w:eastAsiaTheme="minorEastAsia"/>
                <w:noProof/>
              </w:rPr>
              <w:tab/>
            </w:r>
            <w:r w:rsidRPr="00FB66C6" w:rsidDel="00FB66C6">
              <w:rPr>
                <w:rStyle w:val="Hyperlink"/>
                <w:b/>
                <w:noProof/>
                <w:rPrChange w:id="194" w:author="Varun Burde" w:date="2019-02-12T11:18:00Z">
                  <w:rPr>
                    <w:rStyle w:val="Hyperlink"/>
                    <w:b/>
                    <w:noProof/>
                  </w:rPr>
                </w:rPrChange>
              </w:rPr>
              <w:delText>Future Scope</w:delText>
            </w:r>
            <w:r w:rsidDel="00FB66C6">
              <w:rPr>
                <w:noProof/>
                <w:webHidden/>
              </w:rPr>
              <w:tab/>
              <w:delText>26</w:delText>
            </w:r>
          </w:del>
        </w:p>
        <w:p w14:paraId="4D812859" w14:textId="3F00FD89" w:rsidR="0072040D" w:rsidDel="00FB66C6" w:rsidRDefault="0072040D">
          <w:pPr>
            <w:pStyle w:val="TOC1"/>
            <w:tabs>
              <w:tab w:val="left" w:pos="440"/>
              <w:tab w:val="right" w:leader="dot" w:pos="9350"/>
            </w:tabs>
            <w:rPr>
              <w:del w:id="195" w:author="Varun Burde" w:date="2019-02-12T11:18:00Z"/>
              <w:rFonts w:eastAsiaTheme="minorEastAsia"/>
              <w:noProof/>
            </w:rPr>
          </w:pPr>
          <w:del w:id="196" w:author="Varun Burde" w:date="2019-02-12T11:18:00Z">
            <w:r w:rsidRPr="00FB66C6" w:rsidDel="00FB66C6">
              <w:rPr>
                <w:rStyle w:val="Hyperlink"/>
                <w:b/>
                <w:noProof/>
                <w:rPrChange w:id="197" w:author="Varun Burde" w:date="2019-02-12T11:18:00Z">
                  <w:rPr>
                    <w:rStyle w:val="Hyperlink"/>
                    <w:b/>
                    <w:noProof/>
                  </w:rPr>
                </w:rPrChange>
              </w:rPr>
              <w:delText>6.</w:delText>
            </w:r>
            <w:r w:rsidDel="00FB66C6">
              <w:rPr>
                <w:rFonts w:eastAsiaTheme="minorEastAsia"/>
                <w:noProof/>
              </w:rPr>
              <w:tab/>
            </w:r>
            <w:r w:rsidRPr="00FB66C6" w:rsidDel="00FB66C6">
              <w:rPr>
                <w:rStyle w:val="Hyperlink"/>
                <w:b/>
                <w:noProof/>
                <w:rPrChange w:id="198" w:author="Varun Burde" w:date="2019-02-12T11:18:00Z">
                  <w:rPr>
                    <w:rStyle w:val="Hyperlink"/>
                    <w:b/>
                    <w:noProof/>
                  </w:rPr>
                </w:rPrChange>
              </w:rPr>
              <w:delText>Conclusions</w:delText>
            </w:r>
            <w:r w:rsidDel="00FB66C6">
              <w:rPr>
                <w:noProof/>
                <w:webHidden/>
              </w:rPr>
              <w:tab/>
              <w:delText>27</w:delText>
            </w:r>
          </w:del>
        </w:p>
        <w:p w14:paraId="6EF5BA7E" w14:textId="229B6BB3" w:rsidR="0072040D" w:rsidDel="00FB66C6" w:rsidRDefault="0072040D">
          <w:pPr>
            <w:pStyle w:val="TOC1"/>
            <w:tabs>
              <w:tab w:val="left" w:pos="440"/>
              <w:tab w:val="right" w:leader="dot" w:pos="9350"/>
            </w:tabs>
            <w:rPr>
              <w:del w:id="199" w:author="Varun Burde" w:date="2019-02-12T11:18:00Z"/>
              <w:rFonts w:eastAsiaTheme="minorEastAsia"/>
              <w:noProof/>
            </w:rPr>
          </w:pPr>
          <w:del w:id="200" w:author="Varun Burde" w:date="2019-02-12T11:18:00Z">
            <w:r w:rsidRPr="00FB66C6" w:rsidDel="00FB66C6">
              <w:rPr>
                <w:rStyle w:val="Hyperlink"/>
                <w:b/>
                <w:noProof/>
                <w:rPrChange w:id="201" w:author="Varun Burde" w:date="2019-02-12T11:18:00Z">
                  <w:rPr>
                    <w:rStyle w:val="Hyperlink"/>
                    <w:b/>
                    <w:noProof/>
                  </w:rPr>
                </w:rPrChange>
              </w:rPr>
              <w:delText>7.</w:delText>
            </w:r>
            <w:r w:rsidDel="00FB66C6">
              <w:rPr>
                <w:rFonts w:eastAsiaTheme="minorEastAsia"/>
                <w:noProof/>
              </w:rPr>
              <w:tab/>
            </w:r>
            <w:r w:rsidRPr="00FB66C6" w:rsidDel="00FB66C6">
              <w:rPr>
                <w:rStyle w:val="Hyperlink"/>
                <w:b/>
                <w:noProof/>
                <w:rPrChange w:id="202" w:author="Varun Burde" w:date="2019-02-12T11:18:00Z">
                  <w:rPr>
                    <w:rStyle w:val="Hyperlink"/>
                    <w:b/>
                    <w:noProof/>
                  </w:rPr>
                </w:rPrChange>
              </w:rPr>
              <w:delText>References</w:delText>
            </w:r>
            <w:r w:rsidDel="00FB66C6">
              <w:rPr>
                <w:noProof/>
                <w:webHidden/>
              </w:rPr>
              <w:tab/>
              <w:delText>28</w:delText>
            </w:r>
          </w:del>
        </w:p>
        <w:p w14:paraId="64005DA5" w14:textId="41EFE76E" w:rsidR="0072040D" w:rsidDel="00FB66C6" w:rsidRDefault="0072040D">
          <w:pPr>
            <w:pStyle w:val="TOC1"/>
            <w:tabs>
              <w:tab w:val="left" w:pos="440"/>
              <w:tab w:val="right" w:leader="dot" w:pos="9350"/>
            </w:tabs>
            <w:rPr>
              <w:del w:id="203" w:author="Varun Burde" w:date="2019-02-12T11:18:00Z"/>
              <w:rFonts w:eastAsiaTheme="minorEastAsia"/>
              <w:noProof/>
            </w:rPr>
          </w:pPr>
          <w:del w:id="204" w:author="Varun Burde" w:date="2019-02-12T11:18:00Z">
            <w:r w:rsidRPr="00FB66C6" w:rsidDel="00FB66C6">
              <w:rPr>
                <w:rStyle w:val="Hyperlink"/>
                <w:b/>
                <w:noProof/>
                <w:rPrChange w:id="205" w:author="Varun Burde" w:date="2019-02-12T11:18:00Z">
                  <w:rPr>
                    <w:rStyle w:val="Hyperlink"/>
                    <w:b/>
                    <w:noProof/>
                  </w:rPr>
                </w:rPrChange>
              </w:rPr>
              <w:delText>8.</w:delText>
            </w:r>
            <w:r w:rsidDel="00FB66C6">
              <w:rPr>
                <w:rFonts w:eastAsiaTheme="minorEastAsia"/>
                <w:noProof/>
              </w:rPr>
              <w:tab/>
            </w:r>
            <w:r w:rsidRPr="00FB66C6" w:rsidDel="00FB66C6">
              <w:rPr>
                <w:rStyle w:val="Hyperlink"/>
                <w:b/>
                <w:noProof/>
                <w:rPrChange w:id="206" w:author="Varun Burde" w:date="2019-02-12T11:18:00Z">
                  <w:rPr>
                    <w:rStyle w:val="Hyperlink"/>
                    <w:b/>
                    <w:noProof/>
                  </w:rPr>
                </w:rPrChange>
              </w:rPr>
              <w:delText>Appendix</w:delText>
            </w:r>
            <w:r w:rsidDel="00FB66C6">
              <w:rPr>
                <w:noProof/>
                <w:webHidden/>
              </w:rPr>
              <w:tab/>
              <w:delText>30</w:delText>
            </w:r>
          </w:del>
        </w:p>
        <w:p w14:paraId="7D15761A" w14:textId="58BD25EE" w:rsidR="0072040D" w:rsidDel="00FB66C6" w:rsidRDefault="0072040D">
          <w:pPr>
            <w:pStyle w:val="TOC1"/>
            <w:tabs>
              <w:tab w:val="right" w:leader="dot" w:pos="9350"/>
            </w:tabs>
            <w:rPr>
              <w:del w:id="207" w:author="Varun Burde" w:date="2019-02-12T11:18:00Z"/>
              <w:rFonts w:eastAsiaTheme="minorEastAsia"/>
              <w:noProof/>
            </w:rPr>
          </w:pPr>
          <w:del w:id="208" w:author="Varun Burde" w:date="2019-02-12T11:18:00Z">
            <w:r w:rsidRPr="00FB66C6" w:rsidDel="00FB66C6">
              <w:rPr>
                <w:rStyle w:val="Hyperlink"/>
                <w:b/>
                <w:noProof/>
                <w:rPrChange w:id="209" w:author="Varun Burde" w:date="2019-02-12T11:18:00Z">
                  <w:rPr>
                    <w:rStyle w:val="Hyperlink"/>
                    <w:b/>
                    <w:noProof/>
                  </w:rPr>
                </w:rPrChange>
              </w:rPr>
              <w:delText>List of Figures</w:delText>
            </w:r>
            <w:r w:rsidDel="00FB66C6">
              <w:rPr>
                <w:noProof/>
                <w:webHidden/>
              </w:rPr>
              <w:tab/>
              <w:delText>36</w:delText>
            </w:r>
          </w:del>
        </w:p>
        <w:p w14:paraId="2FBD5C32" w14:textId="427C9812" w:rsidR="00963D83" w:rsidRDefault="00963D83">
          <w:r>
            <w:rPr>
              <w:b/>
              <w:bCs/>
              <w:noProof/>
            </w:rPr>
            <w:fldChar w:fldCharType="end"/>
          </w:r>
          <w:commentRangeEnd w:id="9"/>
          <w:r w:rsidR="00C35B63">
            <w:rPr>
              <w:rStyle w:val="CommentReference"/>
            </w:rPr>
            <w:commentReference w:id="9"/>
          </w:r>
        </w:p>
      </w:sdtContent>
    </w:sdt>
    <w:p w14:paraId="06CFA7B6" w14:textId="67A5971D" w:rsidR="00963D83" w:rsidRDefault="00963D83">
      <w:r>
        <w:lastRenderedPageBreak/>
        <w:br w:type="page"/>
      </w:r>
    </w:p>
    <w:p w14:paraId="56A317A4" w14:textId="3407144F" w:rsidR="00B60F75" w:rsidRDefault="00963D83" w:rsidP="00103225">
      <w:pPr>
        <w:pStyle w:val="Heading1"/>
        <w:numPr>
          <w:ilvl w:val="0"/>
          <w:numId w:val="1"/>
        </w:numPr>
        <w:rPr>
          <w:b/>
          <w:color w:val="000000" w:themeColor="text1"/>
        </w:rPr>
      </w:pPr>
      <w:bookmarkStart w:id="210" w:name="_Toc862735"/>
      <w:r w:rsidRPr="00963D83">
        <w:rPr>
          <w:b/>
          <w:color w:val="000000" w:themeColor="text1"/>
        </w:rPr>
        <w:lastRenderedPageBreak/>
        <w:t>Introduction</w:t>
      </w:r>
      <w:bookmarkEnd w:id="210"/>
    </w:p>
    <w:p w14:paraId="0EA2E5C8" w14:textId="77777777" w:rsidR="00113338" w:rsidRPr="00113338" w:rsidRDefault="00113338" w:rsidP="00113338"/>
    <w:p w14:paraId="200D13B6" w14:textId="3FE19EC6" w:rsidR="00963D83" w:rsidRDefault="003572CB" w:rsidP="003572CB">
      <w:pPr>
        <w:pStyle w:val="Heading2"/>
        <w:numPr>
          <w:ilvl w:val="0"/>
          <w:numId w:val="2"/>
        </w:numPr>
        <w:rPr>
          <w:color w:val="000000" w:themeColor="text1"/>
        </w:rPr>
      </w:pPr>
      <w:bookmarkStart w:id="211" w:name="_Toc862736"/>
      <w:r w:rsidRPr="003572CB">
        <w:rPr>
          <w:color w:val="000000" w:themeColor="text1"/>
        </w:rPr>
        <w:t>Aims and objective of the Project</w:t>
      </w:r>
      <w:bookmarkEnd w:id="211"/>
      <w:r w:rsidRPr="003572CB">
        <w:rPr>
          <w:color w:val="000000" w:themeColor="text1"/>
        </w:rPr>
        <w:t xml:space="preserve"> </w:t>
      </w:r>
    </w:p>
    <w:p w14:paraId="4D94DA9C" w14:textId="11953E37" w:rsidR="00113338" w:rsidRPr="00113338" w:rsidRDefault="00113338" w:rsidP="00113338">
      <w:pPr>
        <w:jc w:val="both"/>
      </w:pPr>
      <w:r w:rsidRPr="00113338">
        <w:t xml:space="preserve">The aim is to design and implement deep neural </w:t>
      </w:r>
      <w:r w:rsidR="00594127" w:rsidRPr="00113338">
        <w:t>network</w:t>
      </w:r>
      <w:r w:rsidR="00594127">
        <w:t>-based</w:t>
      </w:r>
      <w:r w:rsidRPr="00113338">
        <w:t xml:space="preserve"> solution for online semantic segmentation of Google </w:t>
      </w:r>
      <w:proofErr w:type="spellStart"/>
      <w:r w:rsidRPr="00113338">
        <w:t>StreetView</w:t>
      </w:r>
      <w:proofErr w:type="spellEnd"/>
      <w:r w:rsidRPr="00113338">
        <w:t xml:space="preserve"> images. The proposed software solution should allow the user to request Google </w:t>
      </w:r>
      <w:proofErr w:type="spellStart"/>
      <w:r w:rsidRPr="00113338">
        <w:t>StreetView</w:t>
      </w:r>
      <w:proofErr w:type="spellEnd"/>
      <w:r w:rsidRPr="00113338">
        <w:t xml:space="preserve"> imagery for any given location and output scene description as a list of detected objects (with confidences) and pixel-wise scene segmentation mask. User interface for the application execution, processing of the input images and visualization of the results should be realized using Google </w:t>
      </w:r>
      <w:proofErr w:type="spellStart"/>
      <w:r w:rsidRPr="00113338">
        <w:t>Colab</w:t>
      </w:r>
      <w:proofErr w:type="spellEnd"/>
      <w:r w:rsidRPr="00113338">
        <w:t xml:space="preserve"> and should be easily executable (handling required packages and dependencies on code repositories). Pre-trained existing models should be explored first, thorough experimental evaluation on publicly available datasets should follow. Comparison with related state-of-the-art work is integral part of the project and should be presented in the final report. Recommendation: implementation should be done in Python, using </w:t>
      </w:r>
      <w:proofErr w:type="spellStart"/>
      <w:r w:rsidRPr="00113338">
        <w:t>Keras</w:t>
      </w:r>
      <w:proofErr w:type="spellEnd"/>
      <w:r w:rsidRPr="00113338">
        <w:t xml:space="preserve"> and TensorFlow frameworks.</w:t>
      </w:r>
    </w:p>
    <w:p w14:paraId="26EE9D44" w14:textId="6699C0B2" w:rsidR="003572CB" w:rsidRDefault="003572CB" w:rsidP="0040749E">
      <w:pPr>
        <w:pStyle w:val="Heading2"/>
        <w:numPr>
          <w:ilvl w:val="0"/>
          <w:numId w:val="2"/>
        </w:numPr>
        <w:jc w:val="both"/>
        <w:rPr>
          <w:color w:val="000000" w:themeColor="text1"/>
        </w:rPr>
      </w:pPr>
      <w:bookmarkStart w:id="212" w:name="_Toc862737"/>
      <w:r w:rsidRPr="003572CB">
        <w:rPr>
          <w:color w:val="000000" w:themeColor="text1"/>
        </w:rPr>
        <w:t>Overview of the project progress</w:t>
      </w:r>
      <w:bookmarkEnd w:id="212"/>
    </w:p>
    <w:p w14:paraId="4F8B6B64" w14:textId="63B7C849" w:rsidR="00113338" w:rsidRDefault="00113338" w:rsidP="0040749E">
      <w:pPr>
        <w:jc w:val="both"/>
      </w:pPr>
      <w:r>
        <w:t xml:space="preserve">Project is done in small </w:t>
      </w:r>
      <w:r w:rsidR="006E589D">
        <w:t>steps, there</w:t>
      </w:r>
      <w:r>
        <w:t xml:space="preserve"> were many unexpected results and problems faced during </w:t>
      </w:r>
      <w:r w:rsidR="00B40857">
        <w:t>projects, this</w:t>
      </w:r>
      <w:r>
        <w:t xml:space="preserve"> section briefly </w:t>
      </w:r>
      <w:proofErr w:type="gramStart"/>
      <w:r>
        <w:t>describe</w:t>
      </w:r>
      <w:proofErr w:type="gramEnd"/>
      <w:r>
        <w:t xml:space="preserve"> about steps of implementation</w:t>
      </w:r>
      <w:del w:id="213" w:author="Michal Reinstein" w:date="2019-02-12T09:25:00Z">
        <w:r w:rsidDel="00C35B63">
          <w:delText xml:space="preserve"> </w:delText>
        </w:r>
      </w:del>
      <w:r>
        <w:t>,</w:t>
      </w:r>
      <w:ins w:id="214" w:author="Michal Reinstein" w:date="2019-02-12T09:25:00Z">
        <w:r w:rsidR="00C35B63">
          <w:t xml:space="preserve"> </w:t>
        </w:r>
      </w:ins>
      <w:r>
        <w:t>problem faced and future scope</w:t>
      </w:r>
      <w:commentRangeStart w:id="215"/>
      <w:commentRangeEnd w:id="215"/>
      <w:r w:rsidR="00C35B63">
        <w:rPr>
          <w:rStyle w:val="CommentReference"/>
        </w:rPr>
        <w:commentReference w:id="215"/>
      </w:r>
    </w:p>
    <w:p w14:paraId="101B18FD" w14:textId="70120794" w:rsidR="00113338" w:rsidRPr="00113338" w:rsidRDefault="00113338" w:rsidP="0040749E">
      <w:pPr>
        <w:pStyle w:val="Heading3"/>
        <w:jc w:val="both"/>
        <w:rPr>
          <w:color w:val="auto"/>
        </w:rPr>
      </w:pPr>
      <w:bookmarkStart w:id="216" w:name="_Toc862738"/>
      <w:r w:rsidRPr="00113338">
        <w:rPr>
          <w:color w:val="auto"/>
        </w:rPr>
        <w:t>Pipeline</w:t>
      </w:r>
      <w:bookmarkEnd w:id="216"/>
    </w:p>
    <w:p w14:paraId="0C7713A1" w14:textId="687C3440" w:rsidR="00113338" w:rsidRDefault="00113338" w:rsidP="0040749E">
      <w:pPr>
        <w:pStyle w:val="ListParagraph"/>
        <w:numPr>
          <w:ilvl w:val="0"/>
          <w:numId w:val="3"/>
        </w:numPr>
        <w:jc w:val="both"/>
      </w:pPr>
      <w:commentRangeStart w:id="217"/>
      <w:r>
        <w:t xml:space="preserve">Use the Google </w:t>
      </w:r>
      <w:proofErr w:type="spellStart"/>
      <w:r>
        <w:t>Streetview</w:t>
      </w:r>
      <w:proofErr w:type="spellEnd"/>
      <w:r>
        <w:t xml:space="preserve"> API to get the Images</w:t>
      </w:r>
    </w:p>
    <w:p w14:paraId="7698B5E1" w14:textId="6B4B7384" w:rsidR="00113338" w:rsidRDefault="00113338" w:rsidP="0040749E">
      <w:pPr>
        <w:pStyle w:val="ListParagraph"/>
        <w:numPr>
          <w:ilvl w:val="0"/>
          <w:numId w:val="3"/>
        </w:numPr>
        <w:jc w:val="both"/>
      </w:pPr>
      <w:r>
        <w:t>Preprocess the Images to fit for the model</w:t>
      </w:r>
    </w:p>
    <w:p w14:paraId="489B86D7" w14:textId="206E407B" w:rsidR="00113338" w:rsidRDefault="00113338" w:rsidP="0040749E">
      <w:pPr>
        <w:pStyle w:val="ListParagraph"/>
        <w:numPr>
          <w:ilvl w:val="0"/>
          <w:numId w:val="3"/>
        </w:numPr>
        <w:jc w:val="both"/>
      </w:pPr>
      <w:r>
        <w:t>Load the model</w:t>
      </w:r>
    </w:p>
    <w:p w14:paraId="45DBC0BB" w14:textId="704E9E6B" w:rsidR="00113338" w:rsidRDefault="00113338" w:rsidP="0040749E">
      <w:pPr>
        <w:pStyle w:val="ListParagraph"/>
        <w:numPr>
          <w:ilvl w:val="0"/>
          <w:numId w:val="3"/>
        </w:numPr>
        <w:jc w:val="both"/>
      </w:pPr>
      <w:r>
        <w:t>Get the results</w:t>
      </w:r>
    </w:p>
    <w:p w14:paraId="13205800" w14:textId="2399D6D2" w:rsidR="00113338" w:rsidRDefault="00113338" w:rsidP="0040749E">
      <w:pPr>
        <w:pStyle w:val="ListParagraph"/>
        <w:numPr>
          <w:ilvl w:val="0"/>
          <w:numId w:val="3"/>
        </w:numPr>
        <w:jc w:val="both"/>
      </w:pPr>
      <w:r>
        <w:t>Compare the results</w:t>
      </w:r>
    </w:p>
    <w:p w14:paraId="5FD2F800" w14:textId="4575E12A" w:rsidR="00113338" w:rsidRDefault="00113338" w:rsidP="0040749E">
      <w:pPr>
        <w:pStyle w:val="ListParagraph"/>
        <w:numPr>
          <w:ilvl w:val="0"/>
          <w:numId w:val="3"/>
        </w:numPr>
        <w:jc w:val="both"/>
      </w:pPr>
      <w:r>
        <w:t>Finding the misclassification</w:t>
      </w:r>
      <w:commentRangeEnd w:id="217"/>
      <w:r w:rsidR="009B0F5C">
        <w:rPr>
          <w:rStyle w:val="CommentReference"/>
        </w:rPr>
        <w:commentReference w:id="217"/>
      </w:r>
    </w:p>
    <w:p w14:paraId="564BDA3A" w14:textId="1A8482FC" w:rsidR="00113338" w:rsidRDefault="00113338" w:rsidP="0040749E">
      <w:pPr>
        <w:pStyle w:val="Heading3"/>
        <w:jc w:val="both"/>
        <w:rPr>
          <w:color w:val="auto"/>
        </w:rPr>
      </w:pPr>
      <w:bookmarkStart w:id="218" w:name="_Toc862739"/>
      <w:r w:rsidRPr="00113338">
        <w:rPr>
          <w:color w:val="auto"/>
        </w:rPr>
        <w:t>Problems faced during project</w:t>
      </w:r>
      <w:bookmarkEnd w:id="218"/>
      <w:r w:rsidRPr="00113338">
        <w:rPr>
          <w:color w:val="auto"/>
        </w:rPr>
        <w:t xml:space="preserve"> </w:t>
      </w:r>
    </w:p>
    <w:p w14:paraId="68A1CFD1" w14:textId="24CBBA21" w:rsidR="00113338" w:rsidRDefault="00113338" w:rsidP="0040749E">
      <w:pPr>
        <w:pStyle w:val="ListParagraph"/>
        <w:numPr>
          <w:ilvl w:val="0"/>
          <w:numId w:val="6"/>
        </w:numPr>
        <w:jc w:val="both"/>
      </w:pPr>
      <w:commentRangeStart w:id="219"/>
      <w:r>
        <w:t>Preprocessing of image</w:t>
      </w:r>
    </w:p>
    <w:p w14:paraId="36B04C25" w14:textId="749DE764" w:rsidR="00113338" w:rsidRDefault="00113338" w:rsidP="0040749E">
      <w:pPr>
        <w:pStyle w:val="ListParagraph"/>
        <w:numPr>
          <w:ilvl w:val="0"/>
          <w:numId w:val="6"/>
        </w:numPr>
        <w:jc w:val="both"/>
      </w:pPr>
      <w:r>
        <w:t xml:space="preserve">Street view </w:t>
      </w:r>
      <w:r w:rsidR="004D0211">
        <w:t>API</w:t>
      </w:r>
      <w:r>
        <w:t xml:space="preserve"> key</w:t>
      </w:r>
    </w:p>
    <w:p w14:paraId="1C47047D" w14:textId="7AD1DB44" w:rsidR="00113338" w:rsidRDefault="00113338" w:rsidP="0040749E">
      <w:pPr>
        <w:pStyle w:val="ListParagraph"/>
        <w:numPr>
          <w:ilvl w:val="0"/>
          <w:numId w:val="6"/>
        </w:numPr>
        <w:jc w:val="both"/>
      </w:pPr>
      <w:r>
        <w:t xml:space="preserve">Fixing the parameter of Google street view </w:t>
      </w:r>
      <w:r w:rsidR="004D0211">
        <w:t>API</w:t>
      </w:r>
    </w:p>
    <w:p w14:paraId="04F8057D" w14:textId="41422A96" w:rsidR="00113338" w:rsidRDefault="00113338" w:rsidP="0040749E">
      <w:pPr>
        <w:pStyle w:val="ListParagraph"/>
        <w:numPr>
          <w:ilvl w:val="0"/>
          <w:numId w:val="6"/>
        </w:numPr>
        <w:jc w:val="both"/>
      </w:pPr>
      <w:r>
        <w:t xml:space="preserve">Implementation of script in Google </w:t>
      </w:r>
      <w:proofErr w:type="spellStart"/>
      <w:r>
        <w:t>colab</w:t>
      </w:r>
      <w:commentRangeEnd w:id="219"/>
      <w:proofErr w:type="spellEnd"/>
      <w:r w:rsidR="00C35B63">
        <w:rPr>
          <w:rStyle w:val="CommentReference"/>
        </w:rPr>
        <w:commentReference w:id="219"/>
      </w:r>
    </w:p>
    <w:p w14:paraId="22688A58" w14:textId="6C34DC37" w:rsidR="00113338" w:rsidRPr="00113338" w:rsidRDefault="00113338" w:rsidP="0040749E">
      <w:pPr>
        <w:pStyle w:val="Heading3"/>
        <w:jc w:val="both"/>
        <w:rPr>
          <w:color w:val="auto"/>
        </w:rPr>
      </w:pPr>
      <w:bookmarkStart w:id="220" w:name="_Toc862740"/>
      <w:r w:rsidRPr="00113338">
        <w:rPr>
          <w:color w:val="auto"/>
        </w:rPr>
        <w:t>Future Scope</w:t>
      </w:r>
      <w:bookmarkEnd w:id="220"/>
    </w:p>
    <w:p w14:paraId="5A117D99" w14:textId="77777777" w:rsidR="00113338" w:rsidRPr="00113338" w:rsidRDefault="00113338" w:rsidP="0040749E">
      <w:pPr>
        <w:jc w:val="both"/>
      </w:pPr>
    </w:p>
    <w:p w14:paraId="145059C2" w14:textId="4C2DD6A1" w:rsidR="003572CB" w:rsidRDefault="003572CB" w:rsidP="0040749E">
      <w:pPr>
        <w:pStyle w:val="Heading2"/>
        <w:numPr>
          <w:ilvl w:val="0"/>
          <w:numId w:val="2"/>
        </w:numPr>
        <w:jc w:val="both"/>
        <w:rPr>
          <w:color w:val="000000" w:themeColor="text1"/>
        </w:rPr>
      </w:pPr>
      <w:bookmarkStart w:id="221" w:name="_Toc862741"/>
      <w:commentRangeStart w:id="222"/>
      <w:r w:rsidRPr="00410637">
        <w:rPr>
          <w:color w:val="000000" w:themeColor="text1"/>
        </w:rPr>
        <w:t>Overview of report</w:t>
      </w:r>
      <w:bookmarkEnd w:id="221"/>
    </w:p>
    <w:p w14:paraId="158FC225" w14:textId="27716D2B" w:rsidR="00113338" w:rsidRDefault="00113338" w:rsidP="0040749E">
      <w:pPr>
        <w:jc w:val="both"/>
      </w:pPr>
      <w:r>
        <w:t xml:space="preserve">This report fully describes the work done in this project along with basic learning of State-of-the-art Neural Networks </w:t>
      </w:r>
    </w:p>
    <w:p w14:paraId="295DB01A" w14:textId="3962E757" w:rsidR="00113338" w:rsidRDefault="00113338" w:rsidP="0040749E">
      <w:pPr>
        <w:pStyle w:val="ListParagraph"/>
        <w:numPr>
          <w:ilvl w:val="0"/>
          <w:numId w:val="4"/>
        </w:numPr>
        <w:jc w:val="both"/>
      </w:pPr>
      <w:r>
        <w:t>Introduction: This gives the Introduction of project, its aim and overview of the project work done.</w:t>
      </w:r>
    </w:p>
    <w:p w14:paraId="0195B20E" w14:textId="77777777" w:rsidR="00113338" w:rsidRDefault="00113338" w:rsidP="0040749E">
      <w:pPr>
        <w:pStyle w:val="ListParagraph"/>
        <w:jc w:val="both"/>
      </w:pPr>
    </w:p>
    <w:p w14:paraId="17E716A8" w14:textId="4952A368" w:rsidR="00113338" w:rsidRDefault="00113338" w:rsidP="0040749E">
      <w:pPr>
        <w:pStyle w:val="ListParagraph"/>
        <w:numPr>
          <w:ilvl w:val="0"/>
          <w:numId w:val="4"/>
        </w:numPr>
        <w:jc w:val="both"/>
      </w:pPr>
      <w:r>
        <w:t>Background Research: Analysis of project done in Image segmentation and attempt to define what is state of art. Description of revolution of Computer vision with time.</w:t>
      </w:r>
    </w:p>
    <w:p w14:paraId="33A339A4" w14:textId="77777777" w:rsidR="00113338" w:rsidRDefault="00113338" w:rsidP="0040749E">
      <w:pPr>
        <w:pStyle w:val="ListParagraph"/>
        <w:jc w:val="both"/>
      </w:pPr>
    </w:p>
    <w:p w14:paraId="4814098A" w14:textId="77397C71" w:rsidR="00113338" w:rsidRDefault="00113338" w:rsidP="0040749E">
      <w:pPr>
        <w:pStyle w:val="ListParagraph"/>
        <w:numPr>
          <w:ilvl w:val="0"/>
          <w:numId w:val="4"/>
        </w:numPr>
        <w:jc w:val="both"/>
      </w:pPr>
      <w:r>
        <w:lastRenderedPageBreak/>
        <w:t>Implementation: The description of how the implementation of the software solution is done in steps</w:t>
      </w:r>
    </w:p>
    <w:p w14:paraId="7367F841" w14:textId="77777777" w:rsidR="00113338" w:rsidRDefault="00113338" w:rsidP="0040749E">
      <w:pPr>
        <w:pStyle w:val="ListParagraph"/>
        <w:jc w:val="both"/>
      </w:pPr>
    </w:p>
    <w:p w14:paraId="3679243B" w14:textId="7AABB315" w:rsidR="00113338" w:rsidRDefault="00113338" w:rsidP="0040749E">
      <w:pPr>
        <w:pStyle w:val="ListParagraph"/>
        <w:numPr>
          <w:ilvl w:val="0"/>
          <w:numId w:val="4"/>
        </w:numPr>
        <w:jc w:val="both"/>
      </w:pPr>
      <w:r>
        <w:t xml:space="preserve">Evaluation: The misclassification and other factor which gives the evaluation of the pre-trained model </w:t>
      </w:r>
    </w:p>
    <w:p w14:paraId="74B88D8E" w14:textId="77777777" w:rsidR="00113338" w:rsidRDefault="00113338" w:rsidP="0040749E">
      <w:pPr>
        <w:pStyle w:val="ListParagraph"/>
        <w:jc w:val="both"/>
      </w:pPr>
    </w:p>
    <w:p w14:paraId="7F7172E8" w14:textId="6F484D43" w:rsidR="00113338" w:rsidRDefault="00113338" w:rsidP="0040749E">
      <w:pPr>
        <w:pStyle w:val="ListParagraph"/>
        <w:numPr>
          <w:ilvl w:val="0"/>
          <w:numId w:val="4"/>
        </w:numPr>
        <w:jc w:val="both"/>
      </w:pPr>
      <w:r>
        <w:t>Future Scope: This project will be continued as Master thesis to design and implement the State of art network which will outperform the results of pre-trained model got from the evaluation.</w:t>
      </w:r>
    </w:p>
    <w:p w14:paraId="2667C13A" w14:textId="77777777" w:rsidR="00113338" w:rsidRDefault="00113338" w:rsidP="0040749E">
      <w:pPr>
        <w:pStyle w:val="ListParagraph"/>
        <w:jc w:val="both"/>
      </w:pPr>
    </w:p>
    <w:p w14:paraId="3F7AF69D" w14:textId="7AE687BA" w:rsidR="00113338" w:rsidRDefault="00113338" w:rsidP="0040749E">
      <w:pPr>
        <w:pStyle w:val="ListParagraph"/>
        <w:numPr>
          <w:ilvl w:val="0"/>
          <w:numId w:val="4"/>
        </w:numPr>
        <w:jc w:val="both"/>
      </w:pPr>
      <w:r>
        <w:t>Conclusion: Results about how the implementation should take place and what changes should be made to get better results</w:t>
      </w:r>
    </w:p>
    <w:p w14:paraId="75079165" w14:textId="77777777" w:rsidR="00113338" w:rsidRDefault="00113338" w:rsidP="0040749E">
      <w:pPr>
        <w:pStyle w:val="ListParagraph"/>
        <w:jc w:val="both"/>
      </w:pPr>
    </w:p>
    <w:p w14:paraId="78F1F316" w14:textId="35CC0953" w:rsidR="00113338" w:rsidRDefault="00113338" w:rsidP="0040749E">
      <w:pPr>
        <w:pStyle w:val="ListParagraph"/>
        <w:jc w:val="both"/>
      </w:pPr>
      <w:r>
        <w:t xml:space="preserve">Appendix – A list of all packages used in the script and the list of all pretrained model used to get the results on the </w:t>
      </w:r>
      <w:r w:rsidR="006E589D">
        <w:t>images.</w:t>
      </w:r>
      <w:commentRangeEnd w:id="222"/>
      <w:r w:rsidR="00C35B63">
        <w:rPr>
          <w:rStyle w:val="CommentReference"/>
        </w:rPr>
        <w:commentReference w:id="222"/>
      </w:r>
    </w:p>
    <w:p w14:paraId="692BBAB9" w14:textId="1FD0B8A4" w:rsidR="00113338" w:rsidRDefault="00113338" w:rsidP="00113338"/>
    <w:p w14:paraId="25482C8B" w14:textId="5CE1967A" w:rsidR="00113338" w:rsidRDefault="00113338">
      <w:r>
        <w:br w:type="page"/>
      </w:r>
    </w:p>
    <w:p w14:paraId="683C2CDE" w14:textId="3C61C9E3" w:rsidR="002B58C5" w:rsidRPr="002B58C5" w:rsidRDefault="00224B6F" w:rsidP="002B58C5">
      <w:pPr>
        <w:pStyle w:val="Heading1"/>
        <w:numPr>
          <w:ilvl w:val="0"/>
          <w:numId w:val="1"/>
        </w:numPr>
        <w:rPr>
          <w:b/>
          <w:color w:val="auto"/>
        </w:rPr>
      </w:pPr>
      <w:bookmarkStart w:id="223" w:name="_Toc862742"/>
      <w:r>
        <w:rPr>
          <w:b/>
          <w:color w:val="auto"/>
        </w:rPr>
        <w:lastRenderedPageBreak/>
        <w:t>Related</w:t>
      </w:r>
      <w:r w:rsidR="00113338" w:rsidRPr="00113338">
        <w:rPr>
          <w:b/>
          <w:color w:val="auto"/>
        </w:rPr>
        <w:t xml:space="preserve"> </w:t>
      </w:r>
      <w:r w:rsidR="006E589D">
        <w:rPr>
          <w:b/>
          <w:color w:val="auto"/>
        </w:rPr>
        <w:t>Work</w:t>
      </w:r>
      <w:bookmarkEnd w:id="223"/>
    </w:p>
    <w:p w14:paraId="67923D7A" w14:textId="3CAB26AE" w:rsidR="002B58C5" w:rsidRDefault="002B58C5" w:rsidP="0040749E">
      <w:pPr>
        <w:jc w:val="both"/>
      </w:pPr>
      <w:r>
        <w:t xml:space="preserve">The project describes about the </w:t>
      </w:r>
      <w:commentRangeStart w:id="224"/>
      <w:r w:rsidR="00224B6F">
        <w:t>two-sub</w:t>
      </w:r>
      <w:r w:rsidR="004605B9">
        <w:t xml:space="preserve"> </w:t>
      </w:r>
      <w:commentRangeEnd w:id="224"/>
      <w:r w:rsidR="00C35B63">
        <w:rPr>
          <w:rStyle w:val="CommentReference"/>
        </w:rPr>
        <w:commentReference w:id="224"/>
      </w:r>
      <w:r>
        <w:t xml:space="preserve">computer vison problem </w:t>
      </w:r>
    </w:p>
    <w:p w14:paraId="704D62AF" w14:textId="073D6140" w:rsidR="002B58C5" w:rsidRDefault="002B58C5" w:rsidP="0040749E">
      <w:pPr>
        <w:jc w:val="both"/>
      </w:pPr>
      <w:r>
        <w:t xml:space="preserve">Image </w:t>
      </w:r>
      <w:r w:rsidR="006E589D">
        <w:t xml:space="preserve">Classification: </w:t>
      </w:r>
      <w:commentRangeStart w:id="225"/>
      <w:r w:rsidR="006E589D">
        <w:t>Classification</w:t>
      </w:r>
      <w:r>
        <w:t xml:space="preserve"> is process of classifying the object or categorizing objects in some </w:t>
      </w:r>
      <w:r w:rsidR="006E589D">
        <w:t xml:space="preserve">class. </w:t>
      </w:r>
      <w:commentRangeEnd w:id="225"/>
      <w:r w:rsidR="009B0F5C">
        <w:rPr>
          <w:rStyle w:val="CommentReference"/>
        </w:rPr>
        <w:commentReference w:id="225"/>
      </w:r>
      <w:r w:rsidR="006E589D">
        <w:t>In</w:t>
      </w:r>
      <w:r>
        <w:t xml:space="preserve"> </w:t>
      </w:r>
      <w:ins w:id="226" w:author="Michal Reinstein" w:date="2019-02-12T09:31:00Z">
        <w:r w:rsidR="009B0F5C">
          <w:t>c</w:t>
        </w:r>
      </w:ins>
      <w:del w:id="227" w:author="Michal Reinstein" w:date="2019-02-12T09:31:00Z">
        <w:r w:rsidDel="009B0F5C">
          <w:delText>C</w:delText>
        </w:r>
      </w:del>
      <w:r>
        <w:t xml:space="preserve">omputer vision and machine learning, It’s the task of recognition of object in which pre-determined class it </w:t>
      </w:r>
      <w:r w:rsidR="00BC5A0A">
        <w:t>belongs. It</w:t>
      </w:r>
      <w:r>
        <w:t xml:space="preserve"> generally described by class label along with the confidence </w:t>
      </w:r>
      <w:r w:rsidR="00BB282F">
        <w:t>level.</w:t>
      </w:r>
    </w:p>
    <w:p w14:paraId="63CFCCF5" w14:textId="77777777" w:rsidR="002B58C5" w:rsidRDefault="002B58C5" w:rsidP="002B58C5">
      <w:pPr>
        <w:keepNext/>
      </w:pPr>
      <w:commentRangeStart w:id="228"/>
      <w:r>
        <w:rPr>
          <w:noProof/>
        </w:rPr>
        <w:drawing>
          <wp:inline distT="0" distB="0" distL="0" distR="0" wp14:anchorId="40447DBA" wp14:editId="1E982CFA">
            <wp:extent cx="3108028" cy="2149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1720" cy="2165860"/>
                    </a:xfrm>
                    <a:prstGeom prst="rect">
                      <a:avLst/>
                    </a:prstGeom>
                    <a:noFill/>
                    <a:ln>
                      <a:noFill/>
                    </a:ln>
                  </pic:spPr>
                </pic:pic>
              </a:graphicData>
            </a:graphic>
          </wp:inline>
        </w:drawing>
      </w:r>
      <w:commentRangeEnd w:id="228"/>
      <w:r w:rsidR="009B0F5C">
        <w:rPr>
          <w:rStyle w:val="CommentReference"/>
        </w:rPr>
        <w:commentReference w:id="228"/>
      </w:r>
    </w:p>
    <w:p w14:paraId="35F6B6BC" w14:textId="0014B512" w:rsidR="002B58C5" w:rsidRPr="00113338" w:rsidRDefault="002B58C5" w:rsidP="002B58C5">
      <w:pPr>
        <w:pStyle w:val="Caption"/>
      </w:pPr>
      <w:bookmarkStart w:id="229" w:name="_Toc852388"/>
      <w:r>
        <w:t xml:space="preserve">Figure </w:t>
      </w:r>
      <w:r w:rsidR="00282EEC">
        <w:rPr>
          <w:noProof/>
        </w:rPr>
        <w:fldChar w:fldCharType="begin"/>
      </w:r>
      <w:r w:rsidR="00282EEC">
        <w:rPr>
          <w:noProof/>
        </w:rPr>
        <w:instrText xml:space="preserve"> SEQ Figure \* ARABIC </w:instrText>
      </w:r>
      <w:r w:rsidR="00282EEC">
        <w:rPr>
          <w:noProof/>
        </w:rPr>
        <w:fldChar w:fldCharType="separate"/>
      </w:r>
      <w:r w:rsidR="00E40D63">
        <w:rPr>
          <w:noProof/>
        </w:rPr>
        <w:t>1</w:t>
      </w:r>
      <w:r w:rsidR="00282EEC">
        <w:rPr>
          <w:noProof/>
        </w:rPr>
        <w:fldChar w:fldCharType="end"/>
      </w:r>
      <w:r>
        <w:t xml:space="preserve"> Example of Image classification</w:t>
      </w:r>
      <w:bookmarkEnd w:id="229"/>
    </w:p>
    <w:p w14:paraId="54CD1B12" w14:textId="17E1A885" w:rsidR="002B58C5" w:rsidRDefault="006E589D" w:rsidP="0040749E">
      <w:pPr>
        <w:jc w:val="both"/>
      </w:pPr>
      <w:commentRangeStart w:id="230"/>
      <w:r>
        <w:t>Semantic</w:t>
      </w:r>
      <w:r w:rsidR="002B58C5">
        <w:t xml:space="preserve"> Segmentation: In computer </w:t>
      </w:r>
      <w:r w:rsidR="00A000A8">
        <w:t>vision</w:t>
      </w:r>
      <w:commentRangeStart w:id="231"/>
      <w:r w:rsidR="00A000A8">
        <w:t>, Image</w:t>
      </w:r>
      <w:r w:rsidR="002B58C5">
        <w:t xml:space="preserve"> segmentation </w:t>
      </w:r>
      <w:commentRangeEnd w:id="231"/>
      <w:r w:rsidR="009B0F5C">
        <w:rPr>
          <w:rStyle w:val="CommentReference"/>
        </w:rPr>
        <w:commentReference w:id="231"/>
      </w:r>
      <w:r w:rsidR="002B58C5">
        <w:t xml:space="preserve">is process of partitioning of digital image into multiple </w:t>
      </w:r>
      <w:r w:rsidR="00BC5A0A">
        <w:t>segment</w:t>
      </w:r>
      <w:ins w:id="232" w:author="Michal Reinstein" w:date="2019-02-12T09:33:00Z">
        <w:r w:rsidR="009B0F5C">
          <w:t>s</w:t>
        </w:r>
      </w:ins>
      <w:r w:rsidR="00BC5A0A">
        <w:t>. Having</w:t>
      </w:r>
      <w:r w:rsidR="002B58C5">
        <w:t xml:space="preserve"> different </w:t>
      </w:r>
      <w:del w:id="233" w:author="Michal Reinstein" w:date="2019-02-12T09:33:00Z">
        <w:r w:rsidR="002B58C5" w:rsidDel="009B0F5C">
          <w:delText xml:space="preserve">Segments </w:delText>
        </w:r>
      </w:del>
      <w:ins w:id="234" w:author="Michal Reinstein" w:date="2019-02-12T09:33:00Z">
        <w:r w:rsidR="009B0F5C">
          <w:t xml:space="preserve">segments </w:t>
        </w:r>
      </w:ins>
      <w:r w:rsidR="002B58C5">
        <w:t xml:space="preserve">of </w:t>
      </w:r>
      <w:del w:id="235" w:author="Michal Reinstein" w:date="2019-02-12T09:33:00Z">
        <w:r w:rsidR="002B58C5" w:rsidDel="009B0F5C">
          <w:delText xml:space="preserve">Image </w:delText>
        </w:r>
      </w:del>
      <w:ins w:id="236" w:author="Michal Reinstein" w:date="2019-02-12T09:33:00Z">
        <w:r w:rsidR="009B0F5C">
          <w:t xml:space="preserve">image </w:t>
        </w:r>
      </w:ins>
      <w:r w:rsidR="002B58C5">
        <w:t xml:space="preserve">with different boundaries between multiple objects make it easier to analyze and </w:t>
      </w:r>
      <w:del w:id="237" w:author="Michal Reinstein" w:date="2019-02-12T09:33:00Z">
        <w:r w:rsidR="002B58C5" w:rsidDel="009B0F5C">
          <w:delText xml:space="preserve">differentiate </w:delText>
        </w:r>
      </w:del>
      <w:ins w:id="238" w:author="Michal Reinstein" w:date="2019-02-12T09:33:00Z">
        <w:r w:rsidR="009B0F5C">
          <w:t>differentiate.</w:t>
        </w:r>
        <w:commentRangeEnd w:id="230"/>
        <w:r w:rsidR="009B0F5C">
          <w:rPr>
            <w:rStyle w:val="CommentReference"/>
          </w:rPr>
          <w:commentReference w:id="230"/>
        </w:r>
      </w:ins>
    </w:p>
    <w:p w14:paraId="5B945409" w14:textId="77777777" w:rsidR="002B58C5" w:rsidRDefault="002B58C5" w:rsidP="002B58C5">
      <w:pPr>
        <w:keepNext/>
      </w:pPr>
      <w:r>
        <w:rPr>
          <w:noProof/>
        </w:rPr>
        <w:drawing>
          <wp:inline distT="0" distB="0" distL="0" distR="0" wp14:anchorId="4F023595" wp14:editId="22CE68E7">
            <wp:extent cx="2720340" cy="1994917"/>
            <wp:effectExtent l="0" t="0" r="3810" b="5715"/>
            <wp:docPr id="5" name="Picture 5" descr="image segmentation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segmentation projec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1881" cy="2010714"/>
                    </a:xfrm>
                    <a:prstGeom prst="rect">
                      <a:avLst/>
                    </a:prstGeom>
                    <a:noFill/>
                    <a:ln>
                      <a:noFill/>
                    </a:ln>
                  </pic:spPr>
                </pic:pic>
              </a:graphicData>
            </a:graphic>
          </wp:inline>
        </w:drawing>
      </w:r>
    </w:p>
    <w:p w14:paraId="20AFC515" w14:textId="5EB63AEB" w:rsidR="00224B6F" w:rsidRDefault="002B58C5" w:rsidP="002B58C5">
      <w:pPr>
        <w:pStyle w:val="Caption"/>
      </w:pPr>
      <w:bookmarkStart w:id="239" w:name="_Toc852389"/>
      <w:r>
        <w:t xml:space="preserve">Figure </w:t>
      </w:r>
      <w:r w:rsidR="00282EEC">
        <w:rPr>
          <w:noProof/>
        </w:rPr>
        <w:fldChar w:fldCharType="begin"/>
      </w:r>
      <w:r w:rsidR="00282EEC">
        <w:rPr>
          <w:noProof/>
        </w:rPr>
        <w:instrText xml:space="preserve"> SEQ Figure \* ARABIC </w:instrText>
      </w:r>
      <w:r w:rsidR="00282EEC">
        <w:rPr>
          <w:noProof/>
        </w:rPr>
        <w:fldChar w:fldCharType="separate"/>
      </w:r>
      <w:r w:rsidR="00E40D63">
        <w:rPr>
          <w:noProof/>
        </w:rPr>
        <w:t>2</w:t>
      </w:r>
      <w:r w:rsidR="00282EEC">
        <w:rPr>
          <w:noProof/>
        </w:rPr>
        <w:fldChar w:fldCharType="end"/>
      </w:r>
      <w:r>
        <w:t>Example of Image segmentation</w:t>
      </w:r>
      <w:bookmarkEnd w:id="239"/>
      <w:r w:rsidR="00224B6F">
        <w:t xml:space="preserve"> </w:t>
      </w:r>
    </w:p>
    <w:p w14:paraId="6468B695" w14:textId="780631C2" w:rsidR="002B58C5" w:rsidRDefault="00224B6F" w:rsidP="002B58C5">
      <w:pPr>
        <w:pStyle w:val="Caption"/>
      </w:pPr>
      <w:r>
        <w:t>source:</w:t>
      </w:r>
      <w:r w:rsidRPr="00224B6F">
        <w:t xml:space="preserve"> https://nicolovaligi.com/deep-learning-models-semantic-segmentation.html</w:t>
      </w:r>
    </w:p>
    <w:p w14:paraId="749A969F" w14:textId="77777777" w:rsidR="00224B6F" w:rsidRPr="00224B6F" w:rsidRDefault="00224B6F" w:rsidP="00224B6F"/>
    <w:p w14:paraId="20315FC0" w14:textId="0582C60A" w:rsidR="002B58C5" w:rsidRDefault="002B58C5" w:rsidP="0040749E">
      <w:pPr>
        <w:jc w:val="both"/>
      </w:pPr>
      <w:r>
        <w:t xml:space="preserve">4)Instance </w:t>
      </w:r>
      <w:r w:rsidR="00D717D4">
        <w:t>segmentation:</w:t>
      </w:r>
      <w:r>
        <w:t xml:space="preserve"> is the combination of sub problems of Object </w:t>
      </w:r>
      <w:r w:rsidR="00D717D4">
        <w:t>classification, Object</w:t>
      </w:r>
      <w:r>
        <w:t xml:space="preserve"> Localization and Semantic segmentation</w:t>
      </w:r>
      <w:r w:rsidR="00D717D4">
        <w:t xml:space="preserve">. Combing all together we get bounding box from object localization and a </w:t>
      </w:r>
      <w:commentRangeStart w:id="240"/>
      <w:r w:rsidR="00D717D4">
        <w:t xml:space="preserve">mask pixel wise </w:t>
      </w:r>
      <w:r w:rsidR="00BC5A0A">
        <w:t xml:space="preserve">segmentation </w:t>
      </w:r>
      <w:commentRangeEnd w:id="240"/>
      <w:r w:rsidR="009B0F5C">
        <w:rPr>
          <w:rStyle w:val="CommentReference"/>
        </w:rPr>
        <w:commentReference w:id="240"/>
      </w:r>
      <w:commentRangeStart w:id="241"/>
      <w:r w:rsidR="00BC5A0A">
        <w:t>[6].</w:t>
      </w:r>
      <w:commentRangeEnd w:id="241"/>
      <w:r w:rsidR="009B0F5C">
        <w:rPr>
          <w:rStyle w:val="CommentReference"/>
        </w:rPr>
        <w:commentReference w:id="241"/>
      </w:r>
    </w:p>
    <w:p w14:paraId="5C5300AA" w14:textId="77777777" w:rsidR="00224B6F" w:rsidRDefault="002B58C5" w:rsidP="00224B6F">
      <w:pPr>
        <w:keepNext/>
      </w:pPr>
      <w:r>
        <w:rPr>
          <w:noProof/>
        </w:rPr>
        <w:lastRenderedPageBreak/>
        <w:drawing>
          <wp:inline distT="0" distB="0" distL="0" distR="0" wp14:anchorId="639B1C3D" wp14:editId="50974473">
            <wp:extent cx="3863340" cy="25984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63340" cy="2598420"/>
                    </a:xfrm>
                    <a:prstGeom prst="rect">
                      <a:avLst/>
                    </a:prstGeom>
                    <a:noFill/>
                    <a:ln>
                      <a:noFill/>
                    </a:ln>
                  </pic:spPr>
                </pic:pic>
              </a:graphicData>
            </a:graphic>
          </wp:inline>
        </w:drawing>
      </w:r>
    </w:p>
    <w:p w14:paraId="12EA3EAD" w14:textId="4EF08F8B" w:rsidR="00224B6F" w:rsidRDefault="00224B6F" w:rsidP="00224B6F">
      <w:pPr>
        <w:pStyle w:val="Caption"/>
      </w:pPr>
      <w:bookmarkStart w:id="242" w:name="_Toc852390"/>
      <w:commentRangeStart w:id="243"/>
      <w:r>
        <w:t xml:space="preserve">Figure </w:t>
      </w:r>
      <w:r w:rsidR="00B40857">
        <w:rPr>
          <w:noProof/>
        </w:rPr>
        <w:fldChar w:fldCharType="begin"/>
      </w:r>
      <w:r w:rsidR="00B40857">
        <w:rPr>
          <w:noProof/>
        </w:rPr>
        <w:instrText xml:space="preserve"> SEQ Figure \* ARABIC </w:instrText>
      </w:r>
      <w:r w:rsidR="00B40857">
        <w:rPr>
          <w:noProof/>
        </w:rPr>
        <w:fldChar w:fldCharType="separate"/>
      </w:r>
      <w:r w:rsidR="00E40D63">
        <w:rPr>
          <w:noProof/>
        </w:rPr>
        <w:t>3</w:t>
      </w:r>
      <w:r w:rsidR="00B40857">
        <w:rPr>
          <w:noProof/>
        </w:rPr>
        <w:fldChar w:fldCharType="end"/>
      </w:r>
      <w:r>
        <w:t xml:space="preserve"> Instance Segmentation</w:t>
      </w:r>
      <w:bookmarkEnd w:id="242"/>
      <w:r>
        <w:t xml:space="preserve"> </w:t>
      </w:r>
      <w:commentRangeEnd w:id="243"/>
      <w:r w:rsidR="009B0F5C">
        <w:rPr>
          <w:rStyle w:val="CommentReference"/>
          <w:i w:val="0"/>
          <w:iCs w:val="0"/>
          <w:color w:val="auto"/>
        </w:rPr>
        <w:commentReference w:id="243"/>
      </w:r>
    </w:p>
    <w:p w14:paraId="213318A0" w14:textId="64AE6F21" w:rsidR="002B58C5" w:rsidRDefault="00224B6F" w:rsidP="00224B6F">
      <w:pPr>
        <w:pStyle w:val="Caption"/>
      </w:pPr>
      <w:commentRangeStart w:id="244"/>
      <w:r>
        <w:t>source:</w:t>
      </w:r>
      <w:r w:rsidRPr="00224B6F">
        <w:t xml:space="preserve"> http://on-demand.gputechconf.com/gtcdc/2017/presentation/dc7217-abel-brown-deep-learning-object-detection-and-segmentation.pdf</w:t>
      </w:r>
      <w:commentRangeEnd w:id="244"/>
      <w:r w:rsidR="009B0F5C">
        <w:rPr>
          <w:rStyle w:val="CommentReference"/>
          <w:i w:val="0"/>
          <w:iCs w:val="0"/>
          <w:color w:val="auto"/>
        </w:rPr>
        <w:commentReference w:id="244"/>
      </w:r>
    </w:p>
    <w:p w14:paraId="1B3CB7AE" w14:textId="52F15F5B" w:rsidR="009C4946" w:rsidRDefault="009C4946" w:rsidP="0040749E">
      <w:pPr>
        <w:jc w:val="both"/>
      </w:pPr>
      <w:commentRangeStart w:id="245"/>
      <w:r>
        <w:t xml:space="preserve">It would be out of scope to how the neural network work for this project, but it would be interesting to know how convolution neural network make this computer vison problem </w:t>
      </w:r>
      <w:r w:rsidR="00BB282F">
        <w:t xml:space="preserve">possible. But its Recommended to look at this book of Deep learning </w:t>
      </w:r>
      <w:commentRangeEnd w:id="245"/>
      <w:r w:rsidR="008E364B">
        <w:rPr>
          <w:rStyle w:val="CommentReference"/>
        </w:rPr>
        <w:commentReference w:id="245"/>
      </w:r>
      <w:r w:rsidR="00BB282F">
        <w:t>[7</w:t>
      </w:r>
      <w:r w:rsidR="002C1D3C">
        <w:t>,8,9]</w:t>
      </w:r>
      <w:r w:rsidR="00BB282F">
        <w:t>.</w:t>
      </w:r>
    </w:p>
    <w:p w14:paraId="782D6BEA" w14:textId="45AE9CE6" w:rsidR="00582D05" w:rsidRDefault="00582D05" w:rsidP="0040749E">
      <w:pPr>
        <w:jc w:val="both"/>
      </w:pPr>
      <w:commentRangeStart w:id="246"/>
      <w:r>
        <w:t>For a start we can think of every image as a matrix</w:t>
      </w:r>
    </w:p>
    <w:p w14:paraId="71DADB67" w14:textId="77777777" w:rsidR="0055232E" w:rsidRDefault="0055232E" w:rsidP="0055232E">
      <w:pPr>
        <w:keepNext/>
        <w:jc w:val="center"/>
      </w:pPr>
      <w:r>
        <w:rPr>
          <w:noProof/>
        </w:rPr>
        <w:drawing>
          <wp:inline distT="0" distB="0" distL="0" distR="0" wp14:anchorId="0AB2C678" wp14:editId="32FCA928">
            <wp:extent cx="4442460" cy="1935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42460" cy="1935480"/>
                    </a:xfrm>
                    <a:prstGeom prst="rect">
                      <a:avLst/>
                    </a:prstGeom>
                    <a:noFill/>
                    <a:ln>
                      <a:noFill/>
                    </a:ln>
                  </pic:spPr>
                </pic:pic>
              </a:graphicData>
            </a:graphic>
          </wp:inline>
        </w:drawing>
      </w:r>
    </w:p>
    <w:p w14:paraId="32C9548B" w14:textId="0C952A19" w:rsidR="00224B6F" w:rsidRDefault="0055232E" w:rsidP="0055232E">
      <w:pPr>
        <w:pStyle w:val="Caption"/>
        <w:jc w:val="center"/>
      </w:pPr>
      <w:bookmarkStart w:id="247" w:name="_Toc852391"/>
      <w:r>
        <w:t xml:space="preserve">Figure </w:t>
      </w:r>
      <w:r w:rsidR="00282EEC">
        <w:rPr>
          <w:noProof/>
        </w:rPr>
        <w:fldChar w:fldCharType="begin"/>
      </w:r>
      <w:r w:rsidR="00282EEC">
        <w:rPr>
          <w:noProof/>
        </w:rPr>
        <w:instrText xml:space="preserve"> SEQ Figure \* ARABIC </w:instrText>
      </w:r>
      <w:r w:rsidR="00282EEC">
        <w:rPr>
          <w:noProof/>
        </w:rPr>
        <w:fldChar w:fldCharType="separate"/>
      </w:r>
      <w:r w:rsidR="00E40D63">
        <w:rPr>
          <w:noProof/>
        </w:rPr>
        <w:t>4</w:t>
      </w:r>
      <w:r w:rsidR="00282EEC">
        <w:rPr>
          <w:noProof/>
        </w:rPr>
        <w:fldChar w:fldCharType="end"/>
      </w:r>
      <w:r>
        <w:t xml:space="preserve"> Image as matrix</w:t>
      </w:r>
      <w:bookmarkEnd w:id="247"/>
      <w:r w:rsidR="00224B6F">
        <w:t xml:space="preserve"> </w:t>
      </w:r>
    </w:p>
    <w:p w14:paraId="27C3D61B" w14:textId="37D6495D" w:rsidR="0055232E" w:rsidRDefault="00224B6F" w:rsidP="0055232E">
      <w:pPr>
        <w:pStyle w:val="Caption"/>
        <w:jc w:val="center"/>
      </w:pPr>
      <w:commentRangeStart w:id="248"/>
      <w:r>
        <w:t>source:</w:t>
      </w:r>
      <w:r w:rsidRPr="00224B6F">
        <w:t xml:space="preserve"> https://ujjwalkarn.me/2016/08/11/intuitive-explanation-convnets/</w:t>
      </w:r>
      <w:commentRangeEnd w:id="248"/>
      <w:r w:rsidR="008E364B">
        <w:rPr>
          <w:rStyle w:val="CommentReference"/>
          <w:i w:val="0"/>
          <w:iCs w:val="0"/>
          <w:color w:val="auto"/>
        </w:rPr>
        <w:commentReference w:id="248"/>
      </w:r>
    </w:p>
    <w:p w14:paraId="0D3FAAB7" w14:textId="515E5767" w:rsidR="0055232E" w:rsidRDefault="0055232E" w:rsidP="0040749E">
      <w:pPr>
        <w:jc w:val="both"/>
      </w:pPr>
      <w:r>
        <w:t xml:space="preserve">More typically three channel colored picture can be considered as </w:t>
      </w:r>
      <w:r w:rsidR="002E6955">
        <w:t>3-dimensional</w:t>
      </w:r>
      <w:r>
        <w:t xml:space="preserve"> array with intensity of color ranging from 0 -</w:t>
      </w:r>
      <w:r w:rsidR="002E6955">
        <w:t xml:space="preserve"> </w:t>
      </w:r>
      <w:r>
        <w:t>255.</w:t>
      </w:r>
    </w:p>
    <w:p w14:paraId="7E2A3BD7" w14:textId="77777777" w:rsidR="0055232E" w:rsidRDefault="0055232E" w:rsidP="0040749E">
      <w:pPr>
        <w:jc w:val="both"/>
      </w:pPr>
    </w:p>
    <w:p w14:paraId="0CACB5E5" w14:textId="06333970" w:rsidR="009C4946" w:rsidRDefault="009C4946" w:rsidP="0040749E">
      <w:pPr>
        <w:jc w:val="both"/>
      </w:pPr>
      <w:r>
        <w:t>As any other Neural Network Convolutional network have layer inside the deep architecture specificall</w:t>
      </w:r>
      <w:r w:rsidR="00804191">
        <w:t xml:space="preserve">y </w:t>
      </w:r>
      <w:r>
        <w:t xml:space="preserve">have convolutional </w:t>
      </w:r>
      <w:r w:rsidR="00A751FA">
        <w:t>layer,</w:t>
      </w:r>
      <w:r>
        <w:t xml:space="preserve"> pooling layer</w:t>
      </w:r>
    </w:p>
    <w:p w14:paraId="5D2818FA" w14:textId="2B4BE83B" w:rsidR="002B58C5" w:rsidRDefault="009C4946" w:rsidP="002B58C5">
      <w:r>
        <w:lastRenderedPageBreak/>
        <w:t xml:space="preserve">Convolutional </w:t>
      </w:r>
      <w:r w:rsidR="00A751FA">
        <w:t>layer:</w:t>
      </w:r>
      <w:r>
        <w:t xml:space="preserve"> what it does is transform </w:t>
      </w:r>
      <w:r w:rsidR="00A751FA">
        <w:t>input in</w:t>
      </w:r>
      <w:r w:rsidR="002E6955">
        <w:t>to</w:t>
      </w:r>
      <w:r w:rsidR="00A751FA">
        <w:t xml:space="preserve"> form of some filter and pass it to other layer </w:t>
      </w:r>
    </w:p>
    <w:p w14:paraId="0EEC2E89" w14:textId="77777777" w:rsidR="00355175" w:rsidRDefault="00355175" w:rsidP="00355175">
      <w:pPr>
        <w:pStyle w:val="Caption"/>
        <w:keepNext/>
        <w:jc w:val="center"/>
      </w:pPr>
      <w:r>
        <w:rPr>
          <w:noProof/>
        </w:rPr>
        <w:drawing>
          <wp:inline distT="0" distB="0" distL="0" distR="0" wp14:anchorId="3D8C125C" wp14:editId="4941B6B8">
            <wp:extent cx="2948940" cy="16611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8940" cy="1661160"/>
                    </a:xfrm>
                    <a:prstGeom prst="rect">
                      <a:avLst/>
                    </a:prstGeom>
                    <a:noFill/>
                    <a:ln>
                      <a:noFill/>
                    </a:ln>
                  </pic:spPr>
                </pic:pic>
              </a:graphicData>
            </a:graphic>
          </wp:inline>
        </w:drawing>
      </w:r>
    </w:p>
    <w:p w14:paraId="2B40DC82" w14:textId="5080E8A0" w:rsidR="002E6955" w:rsidRDefault="00355175" w:rsidP="00355175">
      <w:pPr>
        <w:pStyle w:val="Caption"/>
        <w:jc w:val="center"/>
      </w:pPr>
      <w:bookmarkStart w:id="249" w:name="_Toc852392"/>
      <w:r>
        <w:t xml:space="preserve">Figure </w:t>
      </w:r>
      <w:r w:rsidR="00282EEC">
        <w:rPr>
          <w:noProof/>
        </w:rPr>
        <w:fldChar w:fldCharType="begin"/>
      </w:r>
      <w:r w:rsidR="00282EEC">
        <w:rPr>
          <w:noProof/>
        </w:rPr>
        <w:instrText xml:space="preserve"> SEQ Figure \* ARABIC </w:instrText>
      </w:r>
      <w:r w:rsidR="00282EEC">
        <w:rPr>
          <w:noProof/>
        </w:rPr>
        <w:fldChar w:fldCharType="separate"/>
      </w:r>
      <w:r w:rsidR="00E40D63">
        <w:rPr>
          <w:noProof/>
        </w:rPr>
        <w:t>5</w:t>
      </w:r>
      <w:r w:rsidR="00282EEC">
        <w:rPr>
          <w:noProof/>
        </w:rPr>
        <w:fldChar w:fldCharType="end"/>
      </w:r>
      <w:r>
        <w:t xml:space="preserve"> Image and filter matrix</w:t>
      </w:r>
      <w:bookmarkEnd w:id="249"/>
    </w:p>
    <w:p w14:paraId="73CBE3E7" w14:textId="33B06A6F" w:rsidR="002E6955" w:rsidRDefault="002E6955" w:rsidP="002E6955">
      <w:pPr>
        <w:keepNext/>
      </w:pPr>
      <w:r>
        <w:t xml:space="preserve">  </w:t>
      </w:r>
    </w:p>
    <w:p w14:paraId="097FE3D9" w14:textId="3E68D4F0" w:rsidR="00355175" w:rsidRDefault="002E6955" w:rsidP="00355175">
      <w:pPr>
        <w:keepNext/>
        <w:jc w:val="center"/>
      </w:pPr>
      <w:r w:rsidRPr="002E6955">
        <w:rPr>
          <w:noProof/>
        </w:rPr>
        <w:drawing>
          <wp:inline distT="0" distB="0" distL="0" distR="0" wp14:anchorId="7B3FFD3B" wp14:editId="61D7E9D6">
            <wp:extent cx="2423160" cy="1483991"/>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3103" cy="1490081"/>
                    </a:xfrm>
                    <a:prstGeom prst="rect">
                      <a:avLst/>
                    </a:prstGeom>
                  </pic:spPr>
                </pic:pic>
              </a:graphicData>
            </a:graphic>
          </wp:inline>
        </w:drawing>
      </w:r>
    </w:p>
    <w:p w14:paraId="5B286C47" w14:textId="0D5EE059" w:rsidR="00224B6F" w:rsidRDefault="00355175" w:rsidP="00355175">
      <w:pPr>
        <w:pStyle w:val="Caption"/>
        <w:jc w:val="center"/>
      </w:pPr>
      <w:bookmarkStart w:id="250" w:name="_Toc852393"/>
      <w:r>
        <w:t xml:space="preserve">Figure </w:t>
      </w:r>
      <w:r w:rsidR="00282EEC">
        <w:rPr>
          <w:noProof/>
        </w:rPr>
        <w:fldChar w:fldCharType="begin"/>
      </w:r>
      <w:r w:rsidR="00282EEC">
        <w:rPr>
          <w:noProof/>
        </w:rPr>
        <w:instrText xml:space="preserve"> SEQ Figure \* ARABIC </w:instrText>
      </w:r>
      <w:r w:rsidR="00282EEC">
        <w:rPr>
          <w:noProof/>
        </w:rPr>
        <w:fldChar w:fldCharType="separate"/>
      </w:r>
      <w:r w:rsidR="00E40D63">
        <w:rPr>
          <w:noProof/>
        </w:rPr>
        <w:t>6</w:t>
      </w:r>
      <w:r w:rsidR="00282EEC">
        <w:rPr>
          <w:noProof/>
        </w:rPr>
        <w:fldChar w:fldCharType="end"/>
      </w:r>
      <w:r>
        <w:t xml:space="preserve"> resulted convoluted Feature</w:t>
      </w:r>
      <w:bookmarkEnd w:id="250"/>
    </w:p>
    <w:p w14:paraId="1A18E2CC" w14:textId="27895902" w:rsidR="002E6955" w:rsidRDefault="00224B6F" w:rsidP="00355175">
      <w:pPr>
        <w:pStyle w:val="Caption"/>
        <w:jc w:val="center"/>
      </w:pPr>
      <w:r>
        <w:t xml:space="preserve"> source:</w:t>
      </w:r>
      <w:r w:rsidRPr="00224B6F">
        <w:t xml:space="preserve"> https://ujjwalkarn.me/2016/08/11/intuitive-explanation-convnets/</w:t>
      </w:r>
    </w:p>
    <w:p w14:paraId="4B54A2B5" w14:textId="454C0514" w:rsidR="00355175" w:rsidRDefault="00355175" w:rsidP="0040749E">
      <w:pPr>
        <w:jc w:val="both"/>
      </w:pPr>
      <w:r>
        <w:t xml:space="preserve">This convolved Feature </w:t>
      </w:r>
      <w:r w:rsidR="00DA00E5">
        <w:t>can be imagined a</w:t>
      </w:r>
      <w:r w:rsidR="00E24958">
        <w:t>s</w:t>
      </w:r>
      <w:r>
        <w:t xml:space="preserve"> small filter like </w:t>
      </w:r>
      <w:r w:rsidR="000E1496">
        <w:t>line,</w:t>
      </w:r>
      <w:r>
        <w:t xml:space="preserve"> </w:t>
      </w:r>
      <w:r w:rsidR="000E1496">
        <w:t>curve, circle etc.</w:t>
      </w:r>
      <w:r>
        <w:t xml:space="preserve"> detector which become more and more detailed as we go deeper and deeper into </w:t>
      </w:r>
      <w:r w:rsidR="000E1496">
        <w:t>networks. These convolved features also called Feature map which is the main detection unit of neural network.</w:t>
      </w:r>
    </w:p>
    <w:p w14:paraId="234705FE" w14:textId="0C6449D9" w:rsidR="000E1496" w:rsidRDefault="000E1496" w:rsidP="0040749E">
      <w:pPr>
        <w:jc w:val="both"/>
      </w:pPr>
      <w:r>
        <w:t>Feature map is controlled by some parameters which can really decide about how the Feature map will be generated and hence the performance of our Neural Network</w:t>
      </w:r>
      <w:r w:rsidR="00F3591D">
        <w:t>.</w:t>
      </w:r>
    </w:p>
    <w:p w14:paraId="3BA67476" w14:textId="2E13BD52" w:rsidR="000E1496" w:rsidRDefault="000E1496" w:rsidP="0040749E">
      <w:pPr>
        <w:jc w:val="both"/>
      </w:pPr>
      <w:r>
        <w:t>Depth:</w:t>
      </w:r>
      <w:r w:rsidR="00F3591D">
        <w:t xml:space="preserve"> There could be more than one 2d Feature map back to back arranged together. The number of 2d matrices together is the depth.</w:t>
      </w:r>
    </w:p>
    <w:p w14:paraId="2A0E6AA2" w14:textId="6A78CC39" w:rsidR="00F3591D" w:rsidRDefault="00F3591D" w:rsidP="0040749E">
      <w:pPr>
        <w:jc w:val="both"/>
      </w:pPr>
      <w:r>
        <w:t>Stride: Stride is number of pixels we slide our filter matrix over input matrix.</w:t>
      </w:r>
    </w:p>
    <w:p w14:paraId="373F9AD9" w14:textId="3B7D88CA" w:rsidR="00D6300C" w:rsidRDefault="00D6300C" w:rsidP="0040749E">
      <w:pPr>
        <w:jc w:val="both"/>
      </w:pPr>
      <w:r>
        <w:t xml:space="preserve">Pooling layer: </w:t>
      </w:r>
      <w:r w:rsidR="006E2917">
        <w:t xml:space="preserve">One of the important </w:t>
      </w:r>
      <w:r w:rsidR="00224B6F">
        <w:t>concepts</w:t>
      </w:r>
      <w:r w:rsidR="006E2917">
        <w:t xml:space="preserve"> of convolution network is pooling, which is form of down </w:t>
      </w:r>
      <w:r w:rsidR="00224B6F">
        <w:t>sampling. Most</w:t>
      </w:r>
      <w:r w:rsidR="006E2917">
        <w:t xml:space="preserve"> common nonlinear function to implement pooling is max pooling in which max value from the frame is taken and move forward.</w:t>
      </w:r>
    </w:p>
    <w:p w14:paraId="6DC769DD" w14:textId="77777777" w:rsidR="00224B6F" w:rsidRDefault="006E2917" w:rsidP="00224B6F">
      <w:pPr>
        <w:keepNext/>
        <w:jc w:val="center"/>
      </w:pPr>
      <w:r w:rsidRPr="006E2917">
        <w:rPr>
          <w:noProof/>
        </w:rPr>
        <w:lastRenderedPageBreak/>
        <w:drawing>
          <wp:inline distT="0" distB="0" distL="0" distR="0" wp14:anchorId="19A0591D" wp14:editId="3A5C0C0C">
            <wp:extent cx="2114834" cy="1455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24521" cy="1462087"/>
                    </a:xfrm>
                    <a:prstGeom prst="rect">
                      <a:avLst/>
                    </a:prstGeom>
                  </pic:spPr>
                </pic:pic>
              </a:graphicData>
            </a:graphic>
          </wp:inline>
        </w:drawing>
      </w:r>
    </w:p>
    <w:p w14:paraId="1854BDCF" w14:textId="082E8B3F" w:rsidR="006E589D" w:rsidRDefault="00224B6F" w:rsidP="00224B6F">
      <w:pPr>
        <w:pStyle w:val="Caption"/>
        <w:jc w:val="center"/>
      </w:pPr>
      <w:bookmarkStart w:id="251" w:name="_Toc852394"/>
      <w:r>
        <w:t xml:space="preserve">Figure </w:t>
      </w:r>
      <w:r w:rsidR="00B40857">
        <w:rPr>
          <w:noProof/>
        </w:rPr>
        <w:fldChar w:fldCharType="begin"/>
      </w:r>
      <w:r w:rsidR="00B40857">
        <w:rPr>
          <w:noProof/>
        </w:rPr>
        <w:instrText xml:space="preserve"> SEQ Figure \* ARABIC </w:instrText>
      </w:r>
      <w:r w:rsidR="00B40857">
        <w:rPr>
          <w:noProof/>
        </w:rPr>
        <w:fldChar w:fldCharType="separate"/>
      </w:r>
      <w:r w:rsidR="00E40D63">
        <w:rPr>
          <w:noProof/>
        </w:rPr>
        <w:t>7</w:t>
      </w:r>
      <w:r w:rsidR="00B40857">
        <w:rPr>
          <w:noProof/>
        </w:rPr>
        <w:fldChar w:fldCharType="end"/>
      </w:r>
      <w:r>
        <w:t xml:space="preserve"> Pooling and Stride</w:t>
      </w:r>
      <w:bookmarkEnd w:id="251"/>
      <w:r w:rsidR="006E589D">
        <w:t xml:space="preserve"> </w:t>
      </w:r>
    </w:p>
    <w:p w14:paraId="2264047B" w14:textId="62134541" w:rsidR="006E2917" w:rsidRDefault="006E589D" w:rsidP="00224B6F">
      <w:pPr>
        <w:pStyle w:val="Caption"/>
        <w:jc w:val="center"/>
      </w:pPr>
      <w:r>
        <w:t>source:</w:t>
      </w:r>
      <w:r w:rsidRPr="006E589D">
        <w:t xml:space="preserve"> https://ujjwalkarn.me/2016/08/11/intuitive-explanation-convnets/</w:t>
      </w:r>
    </w:p>
    <w:p w14:paraId="56FE3244" w14:textId="3687269D" w:rsidR="006E2917" w:rsidRDefault="006E2917" w:rsidP="0040749E">
      <w:pPr>
        <w:jc w:val="both"/>
      </w:pPr>
      <w:proofErr w:type="spellStart"/>
      <w:r>
        <w:t>Relu</w:t>
      </w:r>
      <w:proofErr w:type="spellEnd"/>
      <w:r>
        <w:t xml:space="preserve"> Layer: </w:t>
      </w:r>
      <w:proofErr w:type="spellStart"/>
      <w:r>
        <w:t>Relu</w:t>
      </w:r>
      <w:proofErr w:type="spellEnd"/>
      <w:r>
        <w:t xml:space="preserve"> stands for Rectified Linear unit and </w:t>
      </w:r>
      <w:r w:rsidR="00401102">
        <w:t xml:space="preserve">it’s a </w:t>
      </w:r>
      <w:r>
        <w:t xml:space="preserve">non- linear operation. Its purpose is to </w:t>
      </w:r>
      <w:r w:rsidR="00401102">
        <w:t>replace all</w:t>
      </w:r>
      <w:r>
        <w:t xml:space="preserve"> negative pixel values from feature map by zero </w:t>
      </w:r>
      <w:r w:rsidR="00401102">
        <w:t>and make the operation less computational expensive. Since most of the real-world data we feed in CNN would be non-linear, so removing the negative pixel value will introduce non-linearity.</w:t>
      </w:r>
    </w:p>
    <w:p w14:paraId="665318C4" w14:textId="11D84549" w:rsidR="002B58C5" w:rsidRDefault="00401102" w:rsidP="0040749E">
      <w:pPr>
        <w:jc w:val="both"/>
      </w:pPr>
      <w:r>
        <w:t xml:space="preserve">Fully connected layer: </w:t>
      </w:r>
      <w:proofErr w:type="spellStart"/>
      <w:r>
        <w:t>Its</w:t>
      </w:r>
      <w:proofErr w:type="spellEnd"/>
      <w:r>
        <w:t xml:space="preserve"> like the same layer from basic perceptron in which e</w:t>
      </w:r>
      <w:r w:rsidR="00F3247E">
        <w:t xml:space="preserve">very neuron in previous layer is connected to every neuron of next layer. It also </w:t>
      </w:r>
      <w:r w:rsidR="009B6A61">
        <w:t>consists</w:t>
      </w:r>
      <w:r w:rsidR="00F3247E">
        <w:t xml:space="preserve"> of SoftMax activation function at the output layer which finally classify the class on their scores.</w:t>
      </w:r>
      <w:commentRangeEnd w:id="246"/>
      <w:r w:rsidR="008E364B">
        <w:rPr>
          <w:rStyle w:val="CommentReference"/>
        </w:rPr>
        <w:commentReference w:id="246"/>
      </w:r>
    </w:p>
    <w:p w14:paraId="68F362EF" w14:textId="77777777" w:rsidR="00F3247E" w:rsidRDefault="00F3247E" w:rsidP="00F3247E">
      <w:pPr>
        <w:keepNext/>
      </w:pPr>
      <w:r w:rsidRPr="00F3247E">
        <w:rPr>
          <w:noProof/>
        </w:rPr>
        <w:drawing>
          <wp:inline distT="0" distB="0" distL="0" distR="0" wp14:anchorId="5E44480E" wp14:editId="0AAC8DE2">
            <wp:extent cx="5943600" cy="2080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80260"/>
                    </a:xfrm>
                    <a:prstGeom prst="rect">
                      <a:avLst/>
                    </a:prstGeom>
                  </pic:spPr>
                </pic:pic>
              </a:graphicData>
            </a:graphic>
          </wp:inline>
        </w:drawing>
      </w:r>
    </w:p>
    <w:p w14:paraId="73A90CAC" w14:textId="3C8ACB04" w:rsidR="006E589D" w:rsidRDefault="00F3247E" w:rsidP="00F3247E">
      <w:pPr>
        <w:pStyle w:val="Caption"/>
        <w:jc w:val="center"/>
      </w:pPr>
      <w:bookmarkStart w:id="252" w:name="_Toc852395"/>
      <w:r>
        <w:t xml:space="preserve">Figure </w:t>
      </w:r>
      <w:r w:rsidR="00282EEC">
        <w:rPr>
          <w:noProof/>
        </w:rPr>
        <w:fldChar w:fldCharType="begin"/>
      </w:r>
      <w:r w:rsidR="00282EEC">
        <w:rPr>
          <w:noProof/>
        </w:rPr>
        <w:instrText xml:space="preserve"> SEQ Figure \* ARABIC </w:instrText>
      </w:r>
      <w:r w:rsidR="00282EEC">
        <w:rPr>
          <w:noProof/>
        </w:rPr>
        <w:fldChar w:fldCharType="separate"/>
      </w:r>
      <w:r w:rsidR="00E40D63">
        <w:rPr>
          <w:noProof/>
        </w:rPr>
        <w:t>8</w:t>
      </w:r>
      <w:r w:rsidR="00282EEC">
        <w:rPr>
          <w:noProof/>
        </w:rPr>
        <w:fldChar w:fldCharType="end"/>
      </w:r>
      <w:r>
        <w:t xml:space="preserve"> Convolutional network structure</w:t>
      </w:r>
      <w:bookmarkEnd w:id="252"/>
      <w:r w:rsidR="006E589D">
        <w:t xml:space="preserve"> </w:t>
      </w:r>
    </w:p>
    <w:p w14:paraId="506BDA3B" w14:textId="5D0DC0C4" w:rsidR="00F3247E" w:rsidRDefault="006E589D" w:rsidP="00F3247E">
      <w:pPr>
        <w:pStyle w:val="Caption"/>
        <w:jc w:val="center"/>
      </w:pPr>
      <w:r>
        <w:t>source:</w:t>
      </w:r>
      <w:r w:rsidRPr="006E589D">
        <w:t xml:space="preserve"> https://ujjwalkarn.me/2016/08/11/intuitive-explanation-convnets/</w:t>
      </w:r>
    </w:p>
    <w:p w14:paraId="7F89BEB9" w14:textId="77777777" w:rsidR="00F3247E" w:rsidRPr="00F3247E" w:rsidRDefault="00F3247E" w:rsidP="00F3247E"/>
    <w:p w14:paraId="663B1E3A" w14:textId="1FCC291F" w:rsidR="00045089" w:rsidRDefault="00045089" w:rsidP="00045089">
      <w:pPr>
        <w:pStyle w:val="Heading2"/>
        <w:rPr>
          <w:color w:val="auto"/>
        </w:rPr>
      </w:pPr>
      <w:bookmarkStart w:id="253" w:name="_Toc862743"/>
      <w:commentRangeStart w:id="254"/>
      <w:proofErr w:type="spellStart"/>
      <w:proofErr w:type="gramStart"/>
      <w:r w:rsidRPr="00F203EA">
        <w:rPr>
          <w:color w:val="auto"/>
        </w:rPr>
        <w:t>Keras</w:t>
      </w:r>
      <w:proofErr w:type="spellEnd"/>
      <w:r w:rsidR="005C6C76">
        <w:rPr>
          <w:color w:val="auto"/>
        </w:rPr>
        <w:t>[</w:t>
      </w:r>
      <w:proofErr w:type="gramEnd"/>
      <w:r w:rsidR="005C6C76">
        <w:rPr>
          <w:color w:val="auto"/>
        </w:rPr>
        <w:t>1]</w:t>
      </w:r>
      <w:bookmarkEnd w:id="253"/>
    </w:p>
    <w:p w14:paraId="0CF77D99" w14:textId="77777777" w:rsidR="00671E7E" w:rsidRDefault="00671E7E" w:rsidP="00671E7E">
      <w:pPr>
        <w:keepNext/>
        <w:jc w:val="center"/>
      </w:pPr>
      <w:r w:rsidRPr="00671E7E">
        <w:rPr>
          <w:noProof/>
        </w:rPr>
        <w:drawing>
          <wp:inline distT="0" distB="0" distL="0" distR="0" wp14:anchorId="7B810DB7" wp14:editId="6DE2D378">
            <wp:extent cx="2442210" cy="86949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5412" cy="891994"/>
                    </a:xfrm>
                    <a:prstGeom prst="rect">
                      <a:avLst/>
                    </a:prstGeom>
                  </pic:spPr>
                </pic:pic>
              </a:graphicData>
            </a:graphic>
          </wp:inline>
        </w:drawing>
      </w:r>
    </w:p>
    <w:p w14:paraId="595CB1D8" w14:textId="021F8E42" w:rsidR="00671E7E" w:rsidRDefault="00671E7E" w:rsidP="00671E7E">
      <w:pPr>
        <w:pStyle w:val="Caption"/>
        <w:jc w:val="center"/>
      </w:pPr>
      <w:bookmarkStart w:id="255" w:name="_Toc852396"/>
      <w:r>
        <w:t xml:space="preserve">Figure </w:t>
      </w:r>
      <w:r w:rsidR="00B40857">
        <w:rPr>
          <w:noProof/>
        </w:rPr>
        <w:fldChar w:fldCharType="begin"/>
      </w:r>
      <w:r w:rsidR="00B40857">
        <w:rPr>
          <w:noProof/>
        </w:rPr>
        <w:instrText xml:space="preserve"> SEQ Figure \* ARABIC </w:instrText>
      </w:r>
      <w:r w:rsidR="00B40857">
        <w:rPr>
          <w:noProof/>
        </w:rPr>
        <w:fldChar w:fldCharType="separate"/>
      </w:r>
      <w:r w:rsidR="00E40D63">
        <w:rPr>
          <w:noProof/>
        </w:rPr>
        <w:t>9</w:t>
      </w:r>
      <w:r w:rsidR="00B40857">
        <w:rPr>
          <w:noProof/>
        </w:rPr>
        <w:fldChar w:fldCharType="end"/>
      </w:r>
      <w:r>
        <w:t xml:space="preserve"> </w:t>
      </w:r>
      <w:proofErr w:type="spellStart"/>
      <w:r>
        <w:t>Keras</w:t>
      </w:r>
      <w:proofErr w:type="spellEnd"/>
      <w:r>
        <w:t xml:space="preserve"> Logo</w:t>
      </w:r>
      <w:bookmarkEnd w:id="255"/>
      <w:r>
        <w:t xml:space="preserve"> </w:t>
      </w:r>
    </w:p>
    <w:p w14:paraId="1CA34BB0" w14:textId="6881DF34" w:rsidR="00671E7E" w:rsidRPr="00671E7E" w:rsidRDefault="00671E7E" w:rsidP="00671E7E">
      <w:pPr>
        <w:pStyle w:val="Caption"/>
        <w:jc w:val="center"/>
      </w:pPr>
      <w:r>
        <w:t>source:</w:t>
      </w:r>
      <w:r w:rsidRPr="00671E7E">
        <w:t xml:space="preserve"> https://keras.io/</w:t>
      </w:r>
      <w:commentRangeEnd w:id="254"/>
      <w:r w:rsidR="00EA31AB">
        <w:rPr>
          <w:rStyle w:val="CommentReference"/>
          <w:i w:val="0"/>
          <w:iCs w:val="0"/>
          <w:color w:val="auto"/>
        </w:rPr>
        <w:commentReference w:id="254"/>
      </w:r>
    </w:p>
    <w:p w14:paraId="1C556801" w14:textId="0CE3CF41" w:rsidR="00546C11" w:rsidRPr="00F203EA" w:rsidRDefault="00F203EA" w:rsidP="0040749E">
      <w:pPr>
        <w:jc w:val="both"/>
      </w:pPr>
      <w:proofErr w:type="spellStart"/>
      <w:r>
        <w:lastRenderedPageBreak/>
        <w:t>Keras</w:t>
      </w:r>
      <w:proofErr w:type="spellEnd"/>
      <w:r>
        <w:t xml:space="preserve"> Is High Level Neural network API, which run on top of </w:t>
      </w:r>
      <w:r w:rsidR="00546C11">
        <w:t xml:space="preserve">TensorFlow, </w:t>
      </w:r>
      <w:proofErr w:type="spellStart"/>
      <w:r w:rsidR="00546C11">
        <w:t>Thaneo</w:t>
      </w:r>
      <w:proofErr w:type="spellEnd"/>
      <w:r>
        <w:t xml:space="preserve"> or </w:t>
      </w:r>
      <w:r w:rsidR="00546C11">
        <w:t>CNTK.</w:t>
      </w:r>
      <w:r>
        <w:t xml:space="preserve"> It </w:t>
      </w:r>
      <w:r w:rsidR="00546C11">
        <w:t xml:space="preserve">a simple to use open source deep learning library which makes the Implementation of Neural Network much easier </w:t>
      </w:r>
      <w:r w:rsidR="00671E7E">
        <w:t>[1</w:t>
      </w:r>
      <w:r w:rsidR="00BC5A0A">
        <w:t>]. It</w:t>
      </w:r>
      <w:r w:rsidR="00546C11">
        <w:t xml:space="preserve"> can be </w:t>
      </w:r>
      <w:r w:rsidR="00671E7E">
        <w:t>used</w:t>
      </w:r>
      <w:r w:rsidR="00546C11">
        <w:t xml:space="preserve"> to create architecture, load/save model, training of neural network in easy </w:t>
      </w:r>
      <w:r w:rsidR="00B23572">
        <w:t xml:space="preserve">way. </w:t>
      </w:r>
      <w:r w:rsidR="00671E7E">
        <w:t>Also,</w:t>
      </w:r>
      <w:r w:rsidR="00546C11">
        <w:t xml:space="preserve"> it </w:t>
      </w:r>
      <w:r w:rsidR="00BC5A0A">
        <w:t>has</w:t>
      </w:r>
      <w:r w:rsidR="00546C11">
        <w:t xml:space="preserve"> support for CPU and GPU as well TPU in case we use Google </w:t>
      </w:r>
      <w:proofErr w:type="spellStart"/>
      <w:r w:rsidR="00546C11">
        <w:t>Colab</w:t>
      </w:r>
      <w:proofErr w:type="spellEnd"/>
      <w:r w:rsidR="00546C11">
        <w:t xml:space="preserve">. It’s a powerful </w:t>
      </w:r>
      <w:r w:rsidR="00B23572">
        <w:t xml:space="preserve">library with lots of option in tweaking the parameter of layer, loss functions </w:t>
      </w:r>
      <w:proofErr w:type="gramStart"/>
      <w:r w:rsidR="00B23572">
        <w:t>etc.</w:t>
      </w:r>
      <w:r w:rsidR="005C6C76">
        <w:t>[</w:t>
      </w:r>
      <w:proofErr w:type="gramEnd"/>
      <w:r w:rsidR="005C6C76">
        <w:t>1]</w:t>
      </w:r>
    </w:p>
    <w:p w14:paraId="7100E173" w14:textId="3EA0DD73" w:rsidR="00045089" w:rsidRDefault="00045089" w:rsidP="00045089">
      <w:pPr>
        <w:pStyle w:val="Heading2"/>
        <w:rPr>
          <w:color w:val="auto"/>
        </w:rPr>
      </w:pPr>
      <w:bookmarkStart w:id="256" w:name="_Toc862744"/>
      <w:commentRangeStart w:id="257"/>
      <w:proofErr w:type="spellStart"/>
      <w:proofErr w:type="gramStart"/>
      <w:r>
        <w:rPr>
          <w:color w:val="auto"/>
        </w:rPr>
        <w:t>T</w:t>
      </w:r>
      <w:r w:rsidRPr="00113338">
        <w:rPr>
          <w:color w:val="auto"/>
        </w:rPr>
        <w:t>ensorflow</w:t>
      </w:r>
      <w:proofErr w:type="spellEnd"/>
      <w:r w:rsidR="005C6C76">
        <w:rPr>
          <w:color w:val="auto"/>
        </w:rPr>
        <w:t>[</w:t>
      </w:r>
      <w:proofErr w:type="gramEnd"/>
      <w:r w:rsidR="005C6C76">
        <w:rPr>
          <w:color w:val="auto"/>
        </w:rPr>
        <w:t>2]</w:t>
      </w:r>
      <w:bookmarkEnd w:id="256"/>
    </w:p>
    <w:p w14:paraId="7A41BA72" w14:textId="77777777" w:rsidR="00A000A8" w:rsidRDefault="00A000A8" w:rsidP="00A000A8">
      <w:pPr>
        <w:keepNext/>
        <w:jc w:val="center"/>
      </w:pPr>
      <w:r w:rsidRPr="00A000A8">
        <w:rPr>
          <w:noProof/>
        </w:rPr>
        <w:drawing>
          <wp:inline distT="0" distB="0" distL="0" distR="0" wp14:anchorId="2925B4BF" wp14:editId="2693D390">
            <wp:extent cx="1612983" cy="165743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12983" cy="1657435"/>
                    </a:xfrm>
                    <a:prstGeom prst="rect">
                      <a:avLst/>
                    </a:prstGeom>
                  </pic:spPr>
                </pic:pic>
              </a:graphicData>
            </a:graphic>
          </wp:inline>
        </w:drawing>
      </w:r>
    </w:p>
    <w:p w14:paraId="5680800E" w14:textId="79E43729" w:rsidR="00A000A8" w:rsidRDefault="00A000A8" w:rsidP="00A000A8">
      <w:pPr>
        <w:pStyle w:val="Caption"/>
        <w:jc w:val="center"/>
      </w:pPr>
      <w:bookmarkStart w:id="258" w:name="_Toc852397"/>
      <w:r>
        <w:t xml:space="preserve">Figure </w:t>
      </w:r>
      <w:r w:rsidR="00B40857">
        <w:rPr>
          <w:noProof/>
        </w:rPr>
        <w:fldChar w:fldCharType="begin"/>
      </w:r>
      <w:r w:rsidR="00B40857">
        <w:rPr>
          <w:noProof/>
        </w:rPr>
        <w:instrText xml:space="preserve"> SEQ Figure \* ARABIC </w:instrText>
      </w:r>
      <w:r w:rsidR="00B40857">
        <w:rPr>
          <w:noProof/>
        </w:rPr>
        <w:fldChar w:fldCharType="separate"/>
      </w:r>
      <w:r w:rsidR="00E40D63">
        <w:rPr>
          <w:noProof/>
        </w:rPr>
        <w:t>10</w:t>
      </w:r>
      <w:r w:rsidR="00B40857">
        <w:rPr>
          <w:noProof/>
        </w:rPr>
        <w:fldChar w:fldCharType="end"/>
      </w:r>
      <w:r>
        <w:t xml:space="preserve"> TensorFlow logo</w:t>
      </w:r>
      <w:bookmarkEnd w:id="258"/>
      <w:r>
        <w:t xml:space="preserve"> </w:t>
      </w:r>
    </w:p>
    <w:p w14:paraId="1A521B1F" w14:textId="58808BD0" w:rsidR="00A000A8" w:rsidRDefault="00A000A8" w:rsidP="00A000A8">
      <w:pPr>
        <w:pStyle w:val="Caption"/>
        <w:jc w:val="center"/>
      </w:pPr>
      <w:r>
        <w:t>source:</w:t>
      </w:r>
      <w:r w:rsidRPr="00A000A8">
        <w:t xml:space="preserve"> https://www.tensorflow.org/</w:t>
      </w:r>
      <w:commentRangeEnd w:id="257"/>
      <w:r w:rsidR="00EA31AB">
        <w:rPr>
          <w:rStyle w:val="CommentReference"/>
          <w:i w:val="0"/>
          <w:iCs w:val="0"/>
          <w:color w:val="auto"/>
        </w:rPr>
        <w:commentReference w:id="257"/>
      </w:r>
    </w:p>
    <w:p w14:paraId="66E530E8" w14:textId="132EEDE1" w:rsidR="000A0BA2" w:rsidRDefault="00B23572" w:rsidP="0040749E">
      <w:pPr>
        <w:jc w:val="both"/>
      </w:pPr>
      <w:proofErr w:type="spellStart"/>
      <w:r>
        <w:t>TensorFLow</w:t>
      </w:r>
      <w:proofErr w:type="spellEnd"/>
      <w:r>
        <w:t xml:space="preserve"> is open-source software library for developed by Google Brain Team. It </w:t>
      </w:r>
      <w:r w:rsidR="006E589D">
        <w:t>has</w:t>
      </w:r>
      <w:r>
        <w:t xml:space="preserve"> well documentation along with example source code to start </w:t>
      </w:r>
      <w:r w:rsidR="00A000A8">
        <w:t>with [2</w:t>
      </w:r>
      <w:commentRangeStart w:id="259"/>
      <w:r w:rsidR="00A000A8">
        <w:t>]</w:t>
      </w:r>
      <w:r>
        <w:t xml:space="preserve">. TensorFlow is a symbolic math library for dataflow programming in which data flow is represented by </w:t>
      </w:r>
      <w:r w:rsidR="006E589D">
        <w:t xml:space="preserve">Tensor. </w:t>
      </w:r>
      <w:commentRangeEnd w:id="259"/>
      <w:r w:rsidR="00EA31AB">
        <w:rPr>
          <w:rStyle w:val="CommentReference"/>
        </w:rPr>
        <w:commentReference w:id="259"/>
      </w:r>
      <w:r w:rsidR="006E589D">
        <w:t>The</w:t>
      </w:r>
      <w:r>
        <w:t xml:space="preserve"> most advantageous feature about </w:t>
      </w:r>
      <w:r w:rsidR="000A0BA2">
        <w:t>TensorFlow</w:t>
      </w:r>
      <w:r>
        <w:t xml:space="preserve"> is </w:t>
      </w:r>
      <w:r w:rsidR="000A0BA2">
        <w:t>visualization</w:t>
      </w:r>
      <w:r>
        <w:t xml:space="preserve"> tool </w:t>
      </w:r>
      <w:proofErr w:type="spellStart"/>
      <w:r w:rsidR="000A0BA2">
        <w:t>Tensor</w:t>
      </w:r>
      <w:del w:id="260" w:author="Michal Reinstein" w:date="2019-02-12T09:51:00Z">
        <w:r w:rsidR="000A0BA2" w:rsidDel="00EA31AB">
          <w:delText xml:space="preserve"> </w:delText>
        </w:r>
      </w:del>
      <w:r w:rsidR="000A0BA2">
        <w:t>Board</w:t>
      </w:r>
      <w:proofErr w:type="spellEnd"/>
      <w:r>
        <w:t xml:space="preserve"> </w:t>
      </w:r>
      <w:r w:rsidR="000A0BA2">
        <w:t xml:space="preserve">which have features like What if and Visualization Graphs which can make a </w:t>
      </w:r>
      <w:commentRangeStart w:id="261"/>
      <w:r w:rsidR="000A0BA2">
        <w:t xml:space="preserve">work lot easier </w:t>
      </w:r>
      <w:commentRangeEnd w:id="261"/>
      <w:r w:rsidR="00EA31AB">
        <w:rPr>
          <w:rStyle w:val="CommentReference"/>
        </w:rPr>
        <w:commentReference w:id="261"/>
      </w:r>
      <w:r w:rsidR="000A0BA2">
        <w:t>in optimizing the learning of Neural network.</w:t>
      </w:r>
    </w:p>
    <w:p w14:paraId="3089C942" w14:textId="43C6F5E6" w:rsidR="00045089" w:rsidRDefault="00224B6F" w:rsidP="0040749E">
      <w:pPr>
        <w:pStyle w:val="Heading2"/>
        <w:jc w:val="both"/>
        <w:rPr>
          <w:color w:val="auto"/>
        </w:rPr>
      </w:pPr>
      <w:bookmarkStart w:id="262" w:name="_Toc862745"/>
      <w:r w:rsidRPr="00113338">
        <w:rPr>
          <w:color w:val="auto"/>
        </w:rPr>
        <w:t>Pre-trained</w:t>
      </w:r>
      <w:r w:rsidR="00045089" w:rsidRPr="00113338">
        <w:rPr>
          <w:color w:val="auto"/>
        </w:rPr>
        <w:t xml:space="preserve"> model in </w:t>
      </w:r>
      <w:proofErr w:type="spellStart"/>
      <w:r w:rsidR="00045089" w:rsidRPr="00113338">
        <w:rPr>
          <w:color w:val="auto"/>
        </w:rPr>
        <w:t>Keras</w:t>
      </w:r>
      <w:bookmarkEnd w:id="262"/>
      <w:proofErr w:type="spellEnd"/>
    </w:p>
    <w:p w14:paraId="417F2320" w14:textId="78216099" w:rsidR="00D46277" w:rsidRDefault="00D46277" w:rsidP="00FB66C6">
      <w:pPr>
        <w:pPrChange w:id="263" w:author="Varun Burde" w:date="2019-02-12T11:18:00Z">
          <w:pPr>
            <w:pStyle w:val="Heading3"/>
            <w:jc w:val="both"/>
          </w:pPr>
        </w:pPrChange>
      </w:pPr>
      <w:proofErr w:type="spellStart"/>
      <w:r w:rsidRPr="00D46277">
        <w:t>Keras</w:t>
      </w:r>
      <w:proofErr w:type="spellEnd"/>
      <w:r w:rsidRPr="00D46277">
        <w:t xml:space="preserve"> Applications are deep learning models that are made available alongside </w:t>
      </w:r>
      <w:commentRangeStart w:id="264"/>
      <w:r w:rsidRPr="00D46277">
        <w:t>pre-trained weights</w:t>
      </w:r>
      <w:commentRangeEnd w:id="264"/>
      <w:r w:rsidR="00D42177">
        <w:rPr>
          <w:rStyle w:val="CommentReference"/>
        </w:rPr>
        <w:commentReference w:id="264"/>
      </w:r>
      <w:r w:rsidRPr="00D46277">
        <w:t>. These models can be used for prediction, feature extraction, and fine-tuning</w:t>
      </w:r>
      <w:r w:rsidR="00BC5A0A">
        <w:t xml:space="preserve">. </w:t>
      </w:r>
      <w:commentRangeStart w:id="265"/>
      <w:r w:rsidR="00BC5A0A">
        <w:t xml:space="preserve">Weights in Network are pre-trained on ImageNet </w:t>
      </w:r>
      <w:commentRangeEnd w:id="265"/>
      <w:r w:rsidR="00D42177">
        <w:rPr>
          <w:rStyle w:val="CommentReference"/>
        </w:rPr>
        <w:commentReference w:id="265"/>
      </w:r>
      <w:r w:rsidR="00BC5A0A">
        <w:t>[3].</w:t>
      </w:r>
    </w:p>
    <w:p w14:paraId="44A44EC2" w14:textId="77777777" w:rsidR="00BC5A0A" w:rsidRPr="00BC5A0A" w:rsidRDefault="00BC5A0A" w:rsidP="00BC5A0A"/>
    <w:p w14:paraId="4055EC6E" w14:textId="5BF1C48B" w:rsidR="00045089" w:rsidRDefault="00045089" w:rsidP="00045089">
      <w:pPr>
        <w:pStyle w:val="Heading3"/>
        <w:rPr>
          <w:color w:val="auto"/>
        </w:rPr>
      </w:pPr>
      <w:bookmarkStart w:id="266" w:name="_Toc862746"/>
      <w:r w:rsidRPr="00113338">
        <w:rPr>
          <w:color w:val="auto"/>
        </w:rPr>
        <w:t>vgg1</w:t>
      </w:r>
      <w:r w:rsidR="0088401C">
        <w:rPr>
          <w:color w:val="auto"/>
        </w:rPr>
        <w:t xml:space="preserve">6 and </w:t>
      </w:r>
      <w:r w:rsidRPr="00113338">
        <w:rPr>
          <w:color w:val="auto"/>
        </w:rPr>
        <w:t>vgg19</w:t>
      </w:r>
      <w:r w:rsidR="005C6C76">
        <w:rPr>
          <w:color w:val="auto"/>
        </w:rPr>
        <w:t>[11]</w:t>
      </w:r>
      <w:bookmarkEnd w:id="266"/>
    </w:p>
    <w:p w14:paraId="5CEC3ACE" w14:textId="1B7418A4" w:rsidR="00A000A8" w:rsidRPr="00A000A8" w:rsidRDefault="0088401C" w:rsidP="00A000A8">
      <w:r>
        <w:t xml:space="preserve">The 16 and 19 stands for number of weight layer in the network. Due to its depth and fully connected it was </w:t>
      </w:r>
      <w:proofErr w:type="gramStart"/>
      <w:r>
        <w:t>really hard</w:t>
      </w:r>
      <w:proofErr w:type="gramEnd"/>
      <w:r>
        <w:t xml:space="preserve"> to train the </w:t>
      </w:r>
      <w:r w:rsidR="004D53C7">
        <w:t>network. In order to make training easier it should be trained less weight layer first and then after smaller converged network can be used as Initializer for the larger deeper network and process was called Pre-</w:t>
      </w:r>
      <w:proofErr w:type="gramStart"/>
      <w:r w:rsidR="004D53C7">
        <w:t>training.[</w:t>
      </w:r>
      <w:proofErr w:type="gramEnd"/>
      <w:r w:rsidR="004D53C7">
        <w:t>11]</w:t>
      </w:r>
    </w:p>
    <w:p w14:paraId="3B5C08E2" w14:textId="6D98D802" w:rsidR="00045089" w:rsidRDefault="00045089" w:rsidP="00045089">
      <w:pPr>
        <w:pStyle w:val="Heading3"/>
        <w:rPr>
          <w:color w:val="auto"/>
        </w:rPr>
      </w:pPr>
      <w:bookmarkStart w:id="267" w:name="_Toc862747"/>
      <w:r w:rsidRPr="00113338">
        <w:rPr>
          <w:color w:val="auto"/>
        </w:rPr>
        <w:lastRenderedPageBreak/>
        <w:t>resnet50</w:t>
      </w:r>
      <w:bookmarkEnd w:id="267"/>
    </w:p>
    <w:p w14:paraId="1090FCA8" w14:textId="77777777" w:rsidR="004D53C7" w:rsidRDefault="004D53C7" w:rsidP="004D53C7">
      <w:pPr>
        <w:keepNext/>
        <w:jc w:val="center"/>
      </w:pPr>
      <w:commentRangeStart w:id="268"/>
      <w:r>
        <w:rPr>
          <w:noProof/>
        </w:rPr>
        <w:drawing>
          <wp:inline distT="0" distB="0" distL="0" distR="0" wp14:anchorId="73A55987" wp14:editId="3D9118FE">
            <wp:extent cx="1359639" cy="2842260"/>
            <wp:effectExtent l="0" t="0" r="0" b="0"/>
            <wp:docPr id="36" name="Picture 36" descr="https://www.pyimagesearch.com/wp-content/uploads/2017/03/imagenet_resnet_resid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www.pyimagesearch.com/wp-content/uploads/2017/03/imagenet_resnet_residua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61563" cy="2846282"/>
                    </a:xfrm>
                    <a:prstGeom prst="rect">
                      <a:avLst/>
                    </a:prstGeom>
                    <a:noFill/>
                    <a:ln>
                      <a:noFill/>
                    </a:ln>
                  </pic:spPr>
                </pic:pic>
              </a:graphicData>
            </a:graphic>
          </wp:inline>
        </w:drawing>
      </w:r>
      <w:commentRangeEnd w:id="268"/>
      <w:r w:rsidR="0071364F">
        <w:rPr>
          <w:rStyle w:val="CommentReference"/>
        </w:rPr>
        <w:commentReference w:id="268"/>
      </w:r>
    </w:p>
    <w:p w14:paraId="73255CC9" w14:textId="77777777" w:rsidR="00E40D63" w:rsidRDefault="004D53C7" w:rsidP="00E40D63">
      <w:pPr>
        <w:pStyle w:val="Caption"/>
        <w:jc w:val="center"/>
      </w:pPr>
      <w:bookmarkStart w:id="269" w:name="_Toc852398"/>
      <w:r>
        <w:t xml:space="preserve">Figure </w:t>
      </w:r>
      <w:r w:rsidR="00EC460D">
        <w:rPr>
          <w:noProof/>
        </w:rPr>
        <w:fldChar w:fldCharType="begin"/>
      </w:r>
      <w:r w:rsidR="00EC460D">
        <w:rPr>
          <w:noProof/>
        </w:rPr>
        <w:instrText xml:space="preserve"> SEQ Figure \* ARABIC </w:instrText>
      </w:r>
      <w:r w:rsidR="00EC460D">
        <w:rPr>
          <w:noProof/>
        </w:rPr>
        <w:fldChar w:fldCharType="separate"/>
      </w:r>
      <w:r w:rsidR="00E40D63">
        <w:rPr>
          <w:noProof/>
        </w:rPr>
        <w:t>11</w:t>
      </w:r>
      <w:r w:rsidR="00EC460D">
        <w:rPr>
          <w:noProof/>
        </w:rPr>
        <w:fldChar w:fldCharType="end"/>
      </w:r>
      <w:r>
        <w:t>Residual model in Resnet source [11]</w:t>
      </w:r>
      <w:bookmarkEnd w:id="269"/>
      <w:r w:rsidR="00E40D63">
        <w:t xml:space="preserve"> </w:t>
      </w:r>
    </w:p>
    <w:p w14:paraId="14612D89" w14:textId="372DCD2F" w:rsidR="00E40D63" w:rsidRPr="00E40D63" w:rsidRDefault="00E40D63" w:rsidP="00E40D63">
      <w:pPr>
        <w:pStyle w:val="Caption"/>
        <w:jc w:val="center"/>
      </w:pPr>
      <w:r>
        <w:t xml:space="preserve">source </w:t>
      </w:r>
      <w:r w:rsidRPr="00E40D63">
        <w:t>https://www.pyimagesearch.com/2017/03/20/imagenet-vggnet-resnet-inception-xception-keras/</w:t>
      </w:r>
    </w:p>
    <w:p w14:paraId="7649D894" w14:textId="0C939FE1" w:rsidR="004D53C7" w:rsidRPr="004D53C7" w:rsidRDefault="004D53C7" w:rsidP="0041196C">
      <w:pPr>
        <w:jc w:val="both"/>
      </w:pPr>
      <w:r>
        <w:t xml:space="preserve">In general convolution network several </w:t>
      </w:r>
      <w:r w:rsidR="0041196C">
        <w:t>layers</w:t>
      </w:r>
      <w:r>
        <w:t xml:space="preserve"> are stacked and are trained to </w:t>
      </w:r>
      <w:r w:rsidR="0041196C">
        <w:t xml:space="preserve">for feature filter layer by layer. </w:t>
      </w:r>
      <w:commentRangeStart w:id="270"/>
      <w:r w:rsidR="0041196C">
        <w:t>In residual learning, network will try to learn the residual</w:t>
      </w:r>
      <w:commentRangeEnd w:id="270"/>
      <w:r w:rsidR="00D42177">
        <w:rPr>
          <w:rStyle w:val="CommentReference"/>
        </w:rPr>
        <w:commentReference w:id="270"/>
      </w:r>
      <w:r w:rsidR="0041196C">
        <w:t>. Residual is the subtraction of feature learned from the input of the layer. Its</w:t>
      </w:r>
      <w:r>
        <w:t xml:space="preserve"> architecture is based on micro</w:t>
      </w:r>
      <w:del w:id="271" w:author="Michal Reinstein" w:date="2019-02-12T09:56:00Z">
        <w:r w:rsidDel="00D42177">
          <w:delText xml:space="preserve"> </w:delText>
        </w:r>
      </w:del>
      <w:r>
        <w:t xml:space="preserve">-architecture which have small </w:t>
      </w:r>
      <w:r w:rsidR="0041196C">
        <w:t>building</w:t>
      </w:r>
      <w:r>
        <w:t xml:space="preserve"> blocks which can be </w:t>
      </w:r>
      <w:r w:rsidR="0041196C">
        <w:t>use</w:t>
      </w:r>
      <w:ins w:id="272" w:author="Michal Reinstein" w:date="2019-02-12T09:56:00Z">
        <w:r w:rsidR="00D42177">
          <w:t>d</w:t>
        </w:r>
      </w:ins>
      <w:r>
        <w:t xml:space="preserve"> to construct the </w:t>
      </w:r>
      <w:r w:rsidR="0041196C">
        <w:t xml:space="preserve">network. </w:t>
      </w:r>
      <w:commentRangeStart w:id="273"/>
      <w:r w:rsidR="0041196C">
        <w:t>The</w:t>
      </w:r>
      <w:r>
        <w:t xml:space="preserve"> collection of micro-architecture building block leads to macro </w:t>
      </w:r>
      <w:r w:rsidR="0041196C">
        <w:t>architecture.</w:t>
      </w:r>
      <w:commentRangeEnd w:id="273"/>
      <w:r w:rsidR="00D42177">
        <w:rPr>
          <w:rStyle w:val="CommentReference"/>
        </w:rPr>
        <w:commentReference w:id="273"/>
      </w:r>
    </w:p>
    <w:p w14:paraId="54CDA689" w14:textId="16444206" w:rsidR="00045089" w:rsidRDefault="00045089" w:rsidP="00A16319">
      <w:pPr>
        <w:pStyle w:val="Heading3"/>
        <w:jc w:val="both"/>
        <w:rPr>
          <w:color w:val="auto"/>
        </w:rPr>
      </w:pPr>
      <w:bookmarkStart w:id="274" w:name="_Toc862748"/>
      <w:commentRangeStart w:id="275"/>
      <w:r w:rsidRPr="00113338">
        <w:rPr>
          <w:color w:val="auto"/>
        </w:rPr>
        <w:t>inception_v3</w:t>
      </w:r>
      <w:r w:rsidR="00A16319">
        <w:rPr>
          <w:color w:val="auto"/>
        </w:rPr>
        <w:t>[13]</w:t>
      </w:r>
      <w:bookmarkEnd w:id="274"/>
    </w:p>
    <w:p w14:paraId="152FBCC2" w14:textId="1D80458A" w:rsidR="0041196C" w:rsidRPr="00A000A8" w:rsidRDefault="0041196C" w:rsidP="00A16319">
      <w:pPr>
        <w:jc w:val="both"/>
      </w:pPr>
      <w:r>
        <w:t>The Inception model make multi-</w:t>
      </w:r>
      <w:del w:id="276" w:author="Michal Reinstein" w:date="2019-02-12T10:01:00Z">
        <w:r w:rsidDel="0071364F">
          <w:delText xml:space="preserve"> </w:delText>
        </w:r>
      </w:del>
      <w:r>
        <w:t xml:space="preserve">level feature extractor by computing 1x1, 3x3 and 5x5 convolution within the same module of the network and </w:t>
      </w:r>
      <w:proofErr w:type="spellStart"/>
      <w:r>
        <w:t>out put</w:t>
      </w:r>
      <w:proofErr w:type="spellEnd"/>
      <w:r>
        <w:t xml:space="preserve"> </w:t>
      </w:r>
      <w:proofErr w:type="spellStart"/>
      <w:r>
        <w:t>od</w:t>
      </w:r>
      <w:proofErr w:type="spellEnd"/>
      <w:r>
        <w:t xml:space="preserve"> these filters are stacked along the channel dimension before being fed into the next layer in ne</w:t>
      </w:r>
      <w:r w:rsidR="00A16319">
        <w:t>xt layer. [13,11]</w:t>
      </w:r>
    </w:p>
    <w:p w14:paraId="2B40C76D" w14:textId="5CF87D9F" w:rsidR="0088401C" w:rsidRDefault="0088401C" w:rsidP="00A16319">
      <w:pPr>
        <w:pStyle w:val="Heading3"/>
        <w:jc w:val="both"/>
        <w:rPr>
          <w:color w:val="auto"/>
        </w:rPr>
      </w:pPr>
      <w:bookmarkStart w:id="277" w:name="_Toc862749"/>
      <w:proofErr w:type="spellStart"/>
      <w:proofErr w:type="gramStart"/>
      <w:r w:rsidRPr="00113338">
        <w:rPr>
          <w:color w:val="auto"/>
        </w:rPr>
        <w:t>Xception</w:t>
      </w:r>
      <w:proofErr w:type="spellEnd"/>
      <w:r>
        <w:rPr>
          <w:color w:val="auto"/>
        </w:rPr>
        <w:t>[</w:t>
      </w:r>
      <w:proofErr w:type="gramEnd"/>
      <w:r>
        <w:rPr>
          <w:color w:val="auto"/>
        </w:rPr>
        <w:t>10]</w:t>
      </w:r>
      <w:bookmarkEnd w:id="277"/>
    </w:p>
    <w:p w14:paraId="41030D51" w14:textId="614D56B9" w:rsidR="00A000A8" w:rsidRPr="00A000A8" w:rsidRDefault="00A16319" w:rsidP="00A16319">
      <w:pPr>
        <w:jc w:val="both"/>
      </w:pPr>
      <w:proofErr w:type="spellStart"/>
      <w:r>
        <w:t>Xception</w:t>
      </w:r>
      <w:proofErr w:type="spellEnd"/>
      <w:r>
        <w:t xml:space="preserve"> was proposed by </w:t>
      </w:r>
      <w:proofErr w:type="spellStart"/>
      <w:r>
        <w:t>Feancois</w:t>
      </w:r>
      <w:proofErr w:type="spellEnd"/>
      <w:r>
        <w:t xml:space="preserve"> </w:t>
      </w:r>
      <w:proofErr w:type="spellStart"/>
      <w:r>
        <w:t>Chollet</w:t>
      </w:r>
      <w:proofErr w:type="spellEnd"/>
      <w:r>
        <w:t xml:space="preserve"> the creator of </w:t>
      </w:r>
      <w:proofErr w:type="spellStart"/>
      <w:r>
        <w:t>Keras</w:t>
      </w:r>
      <w:proofErr w:type="spellEnd"/>
      <w:r>
        <w:t xml:space="preserve"> Library. It is an extension of Inception architecture which replaces the standard Inception modules with depth wise separable convolution. [10,11]</w:t>
      </w:r>
    </w:p>
    <w:p w14:paraId="65043539" w14:textId="1B45608F" w:rsidR="00045089" w:rsidRDefault="00045089" w:rsidP="00045089">
      <w:pPr>
        <w:pStyle w:val="Heading3"/>
        <w:rPr>
          <w:color w:val="auto"/>
        </w:rPr>
      </w:pPr>
      <w:bookmarkStart w:id="278" w:name="_Toc862750"/>
      <w:r w:rsidRPr="00113338">
        <w:rPr>
          <w:color w:val="auto"/>
        </w:rPr>
        <w:t>mobilenet_v2</w:t>
      </w:r>
      <w:r w:rsidR="00A16319">
        <w:rPr>
          <w:color w:val="auto"/>
        </w:rPr>
        <w:t>[15]</w:t>
      </w:r>
      <w:bookmarkEnd w:id="278"/>
    </w:p>
    <w:p w14:paraId="4F960C97" w14:textId="08660CDB" w:rsidR="00A16319" w:rsidRDefault="00A16319" w:rsidP="00A16319">
      <w:r>
        <w:t xml:space="preserve">The purpose of mobile net was to have general purpose computer vison neural network for mobile devices in mind to support </w:t>
      </w:r>
      <w:r w:rsidR="00E40D63">
        <w:t>classification, detection</w:t>
      </w:r>
      <w:r>
        <w:t xml:space="preserve"> and </w:t>
      </w:r>
      <w:r w:rsidR="00E40D63">
        <w:t xml:space="preserve">more. Mobile net v2 introduces two new features to architecture 1) linear bottleneck between layers and </w:t>
      </w:r>
      <w:proofErr w:type="gramStart"/>
      <w:r w:rsidR="00E40D63">
        <w:t>2)shortcut</w:t>
      </w:r>
      <w:proofErr w:type="gramEnd"/>
      <w:r w:rsidR="00E40D63">
        <w:t xml:space="preserve"> connection between the bottleneck. </w:t>
      </w:r>
      <w:proofErr w:type="gramStart"/>
      <w:r w:rsidR="00E40D63">
        <w:t>See[</w:t>
      </w:r>
      <w:proofErr w:type="gramEnd"/>
      <w:r w:rsidR="00E40D63">
        <w:t>15] for details.[16]</w:t>
      </w:r>
    </w:p>
    <w:p w14:paraId="4902B2A7" w14:textId="77777777" w:rsidR="00E40D63" w:rsidRDefault="00E40D63" w:rsidP="001C489F">
      <w:pPr>
        <w:keepNext/>
        <w:jc w:val="center"/>
      </w:pPr>
      <w:r>
        <w:rPr>
          <w:noProof/>
        </w:rPr>
        <w:lastRenderedPageBreak/>
        <w:drawing>
          <wp:inline distT="0" distB="0" distL="0" distR="0" wp14:anchorId="08DEB06A" wp14:editId="44205441">
            <wp:extent cx="2750820" cy="2125834"/>
            <wp:effectExtent l="0" t="0" r="0" b="8255"/>
            <wp:docPr id="37" name="Picture 37" descr="https://1.bp.blogspot.com/-M8UvZJWNW4E/WsKk-tbzp8I/AAAAAAAAChw/OqxBVPbDygMIQWGug4ZnHNDvuyK5FBMcQCLcBGAs/s1600/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1.bp.blogspot.com/-M8UvZJWNW4E/WsKk-tbzp8I/AAAAAAAAChw/OqxBVPbDygMIQWGug4ZnHNDvuyK5FBMcQCLcBGAs/s1600/image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9132" cy="2132257"/>
                    </a:xfrm>
                    <a:prstGeom prst="rect">
                      <a:avLst/>
                    </a:prstGeom>
                    <a:noFill/>
                    <a:ln>
                      <a:noFill/>
                    </a:ln>
                  </pic:spPr>
                </pic:pic>
              </a:graphicData>
            </a:graphic>
          </wp:inline>
        </w:drawing>
      </w:r>
    </w:p>
    <w:p w14:paraId="0832B907" w14:textId="4C07B138" w:rsidR="00E40D63" w:rsidRDefault="00E40D63" w:rsidP="001C489F">
      <w:pPr>
        <w:pStyle w:val="Caption"/>
        <w:jc w:val="center"/>
      </w:pPr>
      <w:bookmarkStart w:id="279" w:name="_Toc852399"/>
      <w:r>
        <w:t xml:space="preserve">Figure </w:t>
      </w:r>
      <w:r w:rsidR="00EC460D">
        <w:rPr>
          <w:noProof/>
        </w:rPr>
        <w:fldChar w:fldCharType="begin"/>
      </w:r>
      <w:r w:rsidR="00EC460D">
        <w:rPr>
          <w:noProof/>
        </w:rPr>
        <w:instrText xml:space="preserve"> SEQ Figu</w:instrText>
      </w:r>
      <w:r w:rsidR="00EC460D">
        <w:rPr>
          <w:noProof/>
        </w:rPr>
        <w:instrText xml:space="preserve">re \* ARABIC </w:instrText>
      </w:r>
      <w:r w:rsidR="00EC460D">
        <w:rPr>
          <w:noProof/>
        </w:rPr>
        <w:fldChar w:fldCharType="separate"/>
      </w:r>
      <w:r>
        <w:rPr>
          <w:noProof/>
        </w:rPr>
        <w:t>12</w:t>
      </w:r>
      <w:r w:rsidR="00EC460D">
        <w:rPr>
          <w:noProof/>
        </w:rPr>
        <w:fldChar w:fldCharType="end"/>
      </w:r>
      <w:r>
        <w:t xml:space="preserve"> mobile net architecture</w:t>
      </w:r>
      <w:bookmarkEnd w:id="279"/>
    </w:p>
    <w:p w14:paraId="20017D95" w14:textId="6A3B838D" w:rsidR="00E40D63" w:rsidRPr="00A16319" w:rsidRDefault="00E40D63" w:rsidP="001C489F">
      <w:pPr>
        <w:pStyle w:val="Caption"/>
        <w:jc w:val="center"/>
      </w:pPr>
      <w:r>
        <w:t xml:space="preserve">source </w:t>
      </w:r>
      <w:r w:rsidRPr="00E40D63">
        <w:t>https://ai.googleblog.com/2018/04/mobilenetv2-next-generation-of-on.html</w:t>
      </w:r>
    </w:p>
    <w:p w14:paraId="25DFB596" w14:textId="77777777" w:rsidR="00A000A8" w:rsidRPr="00A000A8" w:rsidRDefault="00A000A8" w:rsidP="00A000A8"/>
    <w:p w14:paraId="6D7AC1CB" w14:textId="4BA85E4E" w:rsidR="00045089" w:rsidRDefault="00E40D63" w:rsidP="00045089">
      <w:pPr>
        <w:pStyle w:val="Heading3"/>
        <w:rPr>
          <w:color w:val="auto"/>
        </w:rPr>
      </w:pPr>
      <w:bookmarkStart w:id="280" w:name="_Toc862751"/>
      <w:proofErr w:type="spellStart"/>
      <w:proofErr w:type="gramStart"/>
      <w:r w:rsidRPr="00113338">
        <w:rPr>
          <w:color w:val="auto"/>
        </w:rPr>
        <w:t>D</w:t>
      </w:r>
      <w:r w:rsidR="00045089" w:rsidRPr="00113338">
        <w:rPr>
          <w:color w:val="auto"/>
        </w:rPr>
        <w:t>ensenet</w:t>
      </w:r>
      <w:proofErr w:type="spellEnd"/>
      <w:r>
        <w:rPr>
          <w:color w:val="auto"/>
        </w:rPr>
        <w:t>[</w:t>
      </w:r>
      <w:proofErr w:type="gramEnd"/>
      <w:r>
        <w:rPr>
          <w:color w:val="auto"/>
        </w:rPr>
        <w:t>17]</w:t>
      </w:r>
      <w:bookmarkEnd w:id="280"/>
    </w:p>
    <w:p w14:paraId="1536C3A9" w14:textId="77901BBF" w:rsidR="00E40D63" w:rsidRPr="00E40D63" w:rsidRDefault="001C489F" w:rsidP="001C489F">
      <w:pPr>
        <w:jc w:val="both"/>
      </w:pPr>
      <w:r>
        <w:t xml:space="preserve">Densely convolution </w:t>
      </w:r>
      <w:r w:rsidR="00B50CAE">
        <w:t>network which</w:t>
      </w:r>
      <w:r>
        <w:t xml:space="preserve"> </w:t>
      </w:r>
      <w:r w:rsidR="00B50CAE">
        <w:t>connect</w:t>
      </w:r>
      <w:r>
        <w:t xml:space="preserve"> each layer to every other layer in feed-forward </w:t>
      </w:r>
      <w:r w:rsidR="00B151D9">
        <w:t>fashion. [</w:t>
      </w:r>
      <w:r>
        <w:t xml:space="preserve">17] tells convolution network can be substantially </w:t>
      </w:r>
      <w:proofErr w:type="gramStart"/>
      <w:r>
        <w:t>deeper ,more</w:t>
      </w:r>
      <w:proofErr w:type="gramEnd"/>
      <w:r>
        <w:t xml:space="preserve"> accurate and efficient to train if they </w:t>
      </w:r>
      <w:r w:rsidRPr="001C489F">
        <w:t>contain shorter connections between layers close to the input and those close to the output.</w:t>
      </w:r>
      <w:r w:rsidR="00B50CAE">
        <w:t>[18]. Please refer [17] for further reading.</w:t>
      </w:r>
    </w:p>
    <w:p w14:paraId="19696CC7" w14:textId="400694A7" w:rsidR="00045089" w:rsidRPr="00113338" w:rsidRDefault="00B50CAE" w:rsidP="00045089">
      <w:pPr>
        <w:pStyle w:val="Heading3"/>
        <w:rPr>
          <w:color w:val="auto"/>
        </w:rPr>
      </w:pPr>
      <w:bookmarkStart w:id="281" w:name="_Toc862752"/>
      <w:proofErr w:type="spellStart"/>
      <w:proofErr w:type="gramStart"/>
      <w:r w:rsidRPr="00113338">
        <w:rPr>
          <w:color w:val="auto"/>
        </w:rPr>
        <w:t>N</w:t>
      </w:r>
      <w:r w:rsidR="00045089" w:rsidRPr="00113338">
        <w:rPr>
          <w:color w:val="auto"/>
        </w:rPr>
        <w:t>asnet</w:t>
      </w:r>
      <w:proofErr w:type="spellEnd"/>
      <w:r>
        <w:rPr>
          <w:color w:val="auto"/>
        </w:rPr>
        <w:t>[</w:t>
      </w:r>
      <w:proofErr w:type="gramEnd"/>
      <w:r>
        <w:rPr>
          <w:color w:val="auto"/>
        </w:rPr>
        <w:t>19]</w:t>
      </w:r>
      <w:bookmarkEnd w:id="281"/>
    </w:p>
    <w:p w14:paraId="7C7ED4A6" w14:textId="257ABAD5" w:rsidR="00045089" w:rsidRDefault="00B151D9" w:rsidP="00045089">
      <w:r>
        <w:t>Google introduced</w:t>
      </w:r>
      <w:r w:rsidRPr="00B151D9">
        <w:t xml:space="preserve"> "</w:t>
      </w:r>
      <w:proofErr w:type="spellStart"/>
      <w:r w:rsidRPr="00B151D9">
        <w:t>AutoML</w:t>
      </w:r>
      <w:proofErr w:type="spellEnd"/>
      <w:r w:rsidRPr="00B151D9">
        <w:t>"</w:t>
      </w:r>
      <w:r>
        <w:t xml:space="preserve"> that automates the design of machine learning model</w:t>
      </w:r>
      <w:r w:rsidRPr="00B151D9">
        <w:t>, a controller neural net can propose a “child” model architecture, which can then be trained and evaluated for quality on a task. That feedback is then used to inform the controller how to improve its proposals for the next round. We repeat this process thousands of times — generating new architectures, testing them, and giving that feedback to the controller to learn from.</w:t>
      </w:r>
      <w:r>
        <w:t xml:space="preserve"> Please refer [19] for detailed explanation.</w:t>
      </w:r>
      <w:r w:rsidRPr="00B151D9">
        <w:t xml:space="preserve"> With this method, </w:t>
      </w:r>
      <w:proofErr w:type="spellStart"/>
      <w:r w:rsidRPr="00B151D9">
        <w:t>AutoML</w:t>
      </w:r>
      <w:proofErr w:type="spellEnd"/>
      <w:r w:rsidRPr="00B151D9">
        <w:t xml:space="preserve"> was able to find the best layers that work well on CIFAR-10 but work well on ImageNet classification and COCO object detection. These two layers are combined to form a novel architecture, which called “</w:t>
      </w:r>
      <w:proofErr w:type="spellStart"/>
      <w:proofErr w:type="gramStart"/>
      <w:r w:rsidRPr="00B151D9">
        <w:t>NASNet</w:t>
      </w:r>
      <w:proofErr w:type="spellEnd"/>
      <w:r w:rsidRPr="00B151D9">
        <w:t>”</w:t>
      </w:r>
      <w:r>
        <w:t>[</w:t>
      </w:r>
      <w:proofErr w:type="gramEnd"/>
      <w:r>
        <w:t>20]]</w:t>
      </w:r>
    </w:p>
    <w:p w14:paraId="22B45E26" w14:textId="59A2D7D1" w:rsidR="00045089" w:rsidRDefault="00045089" w:rsidP="0040749E">
      <w:pPr>
        <w:pStyle w:val="Heading2"/>
        <w:jc w:val="both"/>
        <w:rPr>
          <w:color w:val="auto"/>
        </w:rPr>
      </w:pPr>
      <w:bookmarkStart w:id="282" w:name="_Toc862753"/>
      <w:r w:rsidRPr="00113338">
        <w:rPr>
          <w:color w:val="auto"/>
        </w:rPr>
        <w:t xml:space="preserve">Google </w:t>
      </w:r>
      <w:proofErr w:type="spellStart"/>
      <w:r w:rsidRPr="00113338">
        <w:rPr>
          <w:color w:val="auto"/>
        </w:rPr>
        <w:t>Colab</w:t>
      </w:r>
      <w:proofErr w:type="spellEnd"/>
      <w:r w:rsidR="00BC5A0A">
        <w:rPr>
          <w:color w:val="auto"/>
        </w:rPr>
        <w:t xml:space="preserve"> </w:t>
      </w:r>
      <w:r w:rsidR="00A000A8">
        <w:rPr>
          <w:color w:val="auto"/>
        </w:rPr>
        <w:t>[</w:t>
      </w:r>
      <w:r w:rsidR="00BC5A0A">
        <w:rPr>
          <w:color w:val="auto"/>
        </w:rPr>
        <w:t>4</w:t>
      </w:r>
      <w:r w:rsidR="00A000A8">
        <w:rPr>
          <w:color w:val="auto"/>
        </w:rPr>
        <w:t>]</w:t>
      </w:r>
      <w:bookmarkEnd w:id="282"/>
    </w:p>
    <w:p w14:paraId="7C8C9F48" w14:textId="5E4F69C0" w:rsidR="00045089" w:rsidRDefault="00045089" w:rsidP="0040749E">
      <w:pPr>
        <w:jc w:val="both"/>
      </w:pPr>
      <w:r>
        <w:t xml:space="preserve">One of the important </w:t>
      </w:r>
      <w:proofErr w:type="gramStart"/>
      <w:r w:rsidR="004D0211">
        <w:t>part</w:t>
      </w:r>
      <w:proofErr w:type="gramEnd"/>
      <w:r>
        <w:t xml:space="preserve"> of task was to realize the developed pipeline in Google Collab. It’s a free research tool for machine learning education and research tool which uses </w:t>
      </w:r>
      <w:proofErr w:type="spellStart"/>
      <w:r>
        <w:t>Jupyter</w:t>
      </w:r>
      <w:proofErr w:type="spellEnd"/>
      <w:r>
        <w:t xml:space="preserve"> notebook Environment which can be rum maximum of 12 hours in single go, which makes it not proper tool for training of Neural </w:t>
      </w:r>
      <w:r w:rsidR="00F203EA">
        <w:t>network, though</w:t>
      </w:r>
      <w:r>
        <w:t xml:space="preserve"> all evaluation and testing are done in the Google </w:t>
      </w:r>
      <w:proofErr w:type="spellStart"/>
      <w:r>
        <w:t>Colab</w:t>
      </w:r>
      <w:proofErr w:type="spellEnd"/>
      <w:r>
        <w:t>.</w:t>
      </w:r>
    </w:p>
    <w:p w14:paraId="39C7984C" w14:textId="6038A3D6" w:rsidR="00045089" w:rsidRDefault="00045089" w:rsidP="0040749E">
      <w:pPr>
        <w:jc w:val="both"/>
      </w:pPr>
      <w:r>
        <w:t xml:space="preserve">Good thing </w:t>
      </w:r>
      <w:r w:rsidR="00BC5A0A">
        <w:t>about</w:t>
      </w:r>
      <w:r>
        <w:t xml:space="preserve"> Google </w:t>
      </w:r>
      <w:proofErr w:type="spellStart"/>
      <w:r>
        <w:t>colab</w:t>
      </w:r>
      <w:proofErr w:type="spellEnd"/>
      <w:r>
        <w:t xml:space="preserve"> is it have support for deep </w:t>
      </w:r>
      <w:proofErr w:type="spellStart"/>
      <w:r>
        <w:t>learing</w:t>
      </w:r>
      <w:proofErr w:type="spellEnd"/>
      <w:r>
        <w:t xml:space="preserve"> application like </w:t>
      </w:r>
      <w:proofErr w:type="spellStart"/>
      <w:r>
        <w:t>Keras</w:t>
      </w:r>
      <w:proofErr w:type="spellEnd"/>
      <w:r>
        <w:t xml:space="preserve">, </w:t>
      </w:r>
      <w:proofErr w:type="spellStart"/>
      <w:proofErr w:type="gramStart"/>
      <w:r>
        <w:t>TensorFLow</w:t>
      </w:r>
      <w:proofErr w:type="spellEnd"/>
      <w:r>
        <w:t xml:space="preserve"> ,</w:t>
      </w:r>
      <w:proofErr w:type="spellStart"/>
      <w:r>
        <w:t>Pytorch</w:t>
      </w:r>
      <w:proofErr w:type="spellEnd"/>
      <w:proofErr w:type="gramEnd"/>
      <w:r>
        <w:t xml:space="preserve"> and </w:t>
      </w:r>
      <w:proofErr w:type="spellStart"/>
      <w:r>
        <w:t>Opencv</w:t>
      </w:r>
      <w:proofErr w:type="spellEnd"/>
      <w:r>
        <w:t xml:space="preserve"> .This make task </w:t>
      </w:r>
      <w:r w:rsidR="009B6A61">
        <w:t>easier</w:t>
      </w:r>
      <w:r>
        <w:t xml:space="preserve"> and other dependencies could be easily installed using pip installer</w:t>
      </w:r>
      <w:commentRangeEnd w:id="275"/>
      <w:r w:rsidR="0071364F">
        <w:rPr>
          <w:rStyle w:val="CommentReference"/>
        </w:rPr>
        <w:commentReference w:id="275"/>
      </w:r>
      <w:r>
        <w:t xml:space="preserve"> .</w:t>
      </w:r>
    </w:p>
    <w:p w14:paraId="77C89CFA" w14:textId="324A724E" w:rsidR="00045089" w:rsidRDefault="00045089" w:rsidP="002B58C5"/>
    <w:p w14:paraId="0FF38A68" w14:textId="4A9E85EE" w:rsidR="00F203EA" w:rsidRDefault="00F203EA" w:rsidP="00F203EA">
      <w:pPr>
        <w:pStyle w:val="Heading2"/>
        <w:rPr>
          <w:color w:val="auto"/>
        </w:rPr>
      </w:pPr>
      <w:bookmarkStart w:id="283" w:name="_Toc862754"/>
      <w:r w:rsidRPr="009B6A61">
        <w:rPr>
          <w:color w:val="auto"/>
        </w:rPr>
        <w:lastRenderedPageBreak/>
        <w:t>Mask RCNN</w:t>
      </w:r>
      <w:r w:rsidR="00BC5A0A">
        <w:rPr>
          <w:color w:val="auto"/>
        </w:rPr>
        <w:t xml:space="preserve"> [5]</w:t>
      </w:r>
      <w:bookmarkEnd w:id="283"/>
    </w:p>
    <w:p w14:paraId="14FB3FC2" w14:textId="09A02B51" w:rsidR="00073498" w:rsidRDefault="00BC5A0A" w:rsidP="00073498">
      <w:commentRangeStart w:id="284"/>
      <w:r>
        <w:t xml:space="preserve">Mask RCNN is state of the art convolution Neural network </w:t>
      </w:r>
      <w:r w:rsidR="005A1B5C">
        <w:t>which can do Instance segmentation.</w:t>
      </w:r>
      <w:r w:rsidR="005A1B5C" w:rsidRPr="005A1B5C">
        <w:t xml:space="preserve"> The working principle of Mask R-CNN was </w:t>
      </w:r>
      <w:r w:rsidR="005A1B5C">
        <w:t xml:space="preserve">to </w:t>
      </w:r>
      <w:r w:rsidR="005A1B5C" w:rsidRPr="005A1B5C">
        <w:t xml:space="preserve">stitch 2 previously existing state of the art models together and </w:t>
      </w:r>
      <w:r w:rsidR="005A1B5C">
        <w:t>tweak</w:t>
      </w:r>
      <w:r w:rsidR="005A1B5C" w:rsidRPr="005A1B5C">
        <w:t xml:space="preserve"> with the linear </w:t>
      </w:r>
      <w:r w:rsidR="00895118" w:rsidRPr="005A1B5C">
        <w:t>algebra. The</w:t>
      </w:r>
      <w:r w:rsidR="005A1B5C" w:rsidRPr="005A1B5C">
        <w:t xml:space="preserve"> model can be roughly divided into 2 parts — a region proposal network (RPN) and binary mask </w:t>
      </w:r>
      <w:r w:rsidR="000F6A52" w:rsidRPr="005A1B5C">
        <w:t>classifier.</w:t>
      </w:r>
      <w:r w:rsidR="000F6A52">
        <w:t xml:space="preserve"> [</w:t>
      </w:r>
      <w:r w:rsidR="00895118">
        <w:t>21]</w:t>
      </w:r>
    </w:p>
    <w:p w14:paraId="60AA73A7" w14:textId="6A584311" w:rsidR="000F6A52" w:rsidRDefault="000F6A52" w:rsidP="00073498">
      <w:r w:rsidRPr="000F6A52">
        <w:t xml:space="preserve">Mask R-CNN (regional convolutional neural network) is a </w:t>
      </w:r>
      <w:r w:rsidR="00FA5B88" w:rsidRPr="000F6A52">
        <w:t>two-stage</w:t>
      </w:r>
      <w:r w:rsidRPr="000F6A52">
        <w:t xml:space="preserve"> framework: the first stage scans the image and generates proposals (areas likely to contain an object). And the second stage classifies the proposals and generates bounding boxes and masks.</w:t>
      </w:r>
      <w:r>
        <w:t xml:space="preserve"> [23]</w:t>
      </w:r>
    </w:p>
    <w:p w14:paraId="622C6C04" w14:textId="330618E7" w:rsidR="000F6A52" w:rsidRDefault="000F6A52">
      <w:r>
        <w:t>Backbone: Its standard convolution network that serve as feature extractor, behave pretty much like the other convolution network like Resnet50 and others).</w:t>
      </w:r>
    </w:p>
    <w:p w14:paraId="65E833DF" w14:textId="77777777" w:rsidR="000F6A52" w:rsidRDefault="000F6A52">
      <w:r>
        <w:t xml:space="preserve">Feature pyramid Network: </w:t>
      </w:r>
      <w:r w:rsidRPr="000F6A52">
        <w:t xml:space="preserve">The Feature Pyramid Network (FPN) was introduced </w:t>
      </w:r>
      <w:r>
        <w:t>in</w:t>
      </w:r>
      <w:r w:rsidRPr="000F6A52">
        <w:t xml:space="preserve"> Mask R-CNN as an extension that can better represent objects at multiple scales. FPN improves the standard feature extraction pyramid by adding a second pyramid that takes the high-level features from the first pyramid and passes them down to lower layers. By doing so, it allows features at every level to have access to both, lower and higher-level features.</w:t>
      </w:r>
    </w:p>
    <w:p w14:paraId="22A13529" w14:textId="00DF80B6" w:rsidR="00594127" w:rsidRDefault="00FA5B88">
      <w:r>
        <w:t>Roi Align:</w:t>
      </w:r>
      <w:r w:rsidRPr="00FA5B88">
        <w:t xml:space="preserve"> In each ROI bin, the value of the four regularly sampled locations are computed directly through bilinear interpolation. Thus, avoid the misaligned problem.</w:t>
      </w:r>
      <w:r>
        <w:t xml:space="preserve"> [5]</w:t>
      </w:r>
      <w:commentRangeEnd w:id="284"/>
      <w:r w:rsidR="0071364F">
        <w:rPr>
          <w:rStyle w:val="CommentReference"/>
        </w:rPr>
        <w:commentReference w:id="284"/>
      </w:r>
      <w:r w:rsidR="00594127">
        <w:br w:type="page"/>
      </w:r>
    </w:p>
    <w:p w14:paraId="77BA29DB" w14:textId="76867DAF" w:rsidR="003572CB" w:rsidRDefault="003572CB" w:rsidP="0040749E">
      <w:pPr>
        <w:pStyle w:val="Heading1"/>
        <w:numPr>
          <w:ilvl w:val="0"/>
          <w:numId w:val="1"/>
        </w:numPr>
        <w:jc w:val="both"/>
        <w:rPr>
          <w:b/>
          <w:color w:val="000000" w:themeColor="text1"/>
        </w:rPr>
      </w:pPr>
      <w:bookmarkStart w:id="285" w:name="_Toc862755"/>
      <w:r w:rsidRPr="003572CB">
        <w:rPr>
          <w:b/>
          <w:color w:val="000000" w:themeColor="text1"/>
        </w:rPr>
        <w:lastRenderedPageBreak/>
        <w:t>Implementation</w:t>
      </w:r>
      <w:bookmarkEnd w:id="285"/>
    </w:p>
    <w:p w14:paraId="6798FB57" w14:textId="72EF325C" w:rsidR="003572CB" w:rsidRDefault="003572CB" w:rsidP="0040749E">
      <w:pPr>
        <w:jc w:val="both"/>
      </w:pPr>
    </w:p>
    <w:p w14:paraId="5D6BF9FE" w14:textId="1E45142B" w:rsidR="003572CB" w:rsidRDefault="00113338" w:rsidP="0040749E">
      <w:pPr>
        <w:pStyle w:val="Heading2"/>
        <w:jc w:val="both"/>
        <w:rPr>
          <w:color w:val="auto"/>
        </w:rPr>
      </w:pPr>
      <w:bookmarkStart w:id="286" w:name="_Toc862756"/>
      <w:r>
        <w:rPr>
          <w:color w:val="auto"/>
        </w:rPr>
        <w:t xml:space="preserve">Google Street view </w:t>
      </w:r>
      <w:proofErr w:type="spellStart"/>
      <w:r>
        <w:rPr>
          <w:color w:val="auto"/>
        </w:rPr>
        <w:t>Api</w:t>
      </w:r>
      <w:bookmarkEnd w:id="286"/>
      <w:proofErr w:type="spellEnd"/>
    </w:p>
    <w:p w14:paraId="5B236CEB" w14:textId="6652FAFC" w:rsidR="00113338" w:rsidRDefault="00113338" w:rsidP="0040749E">
      <w:pPr>
        <w:jc w:val="both"/>
      </w:pPr>
      <w:r>
        <w:t xml:space="preserve">The First part of the implementation of this project was to use Google Street view </w:t>
      </w:r>
      <w:proofErr w:type="spellStart"/>
      <w:r>
        <w:t>Api</w:t>
      </w:r>
      <w:proofErr w:type="spellEnd"/>
      <w:r>
        <w:t xml:space="preserve"> to download Images for any given location and store it for further detection and Image processing.</w:t>
      </w:r>
    </w:p>
    <w:p w14:paraId="57DED73B" w14:textId="1AE6F843" w:rsidR="00113338" w:rsidRDefault="00113338" w:rsidP="0040749E">
      <w:pPr>
        <w:jc w:val="both"/>
      </w:pPr>
      <w:r>
        <w:t xml:space="preserve">Google street view </w:t>
      </w:r>
      <w:proofErr w:type="spellStart"/>
      <w:r>
        <w:t>Api</w:t>
      </w:r>
      <w:proofErr w:type="spellEnd"/>
      <w:r>
        <w:t xml:space="preserve"> gives user many parameters to work with, example of parameters is given below,</w:t>
      </w:r>
    </w:p>
    <w:p w14:paraId="76344BDA" w14:textId="7716DEAE" w:rsidR="00113338" w:rsidRDefault="00113338" w:rsidP="00113338">
      <w:pPr>
        <w:pStyle w:val="HTMLPreformatted"/>
        <w:shd w:val="clear" w:color="auto" w:fill="FFFFFF"/>
        <w:rPr>
          <w:color w:val="000000"/>
          <w:sz w:val="12"/>
          <w:szCs w:val="12"/>
        </w:rPr>
      </w:pPr>
      <w:commentRangeStart w:id="287"/>
      <w:proofErr w:type="spellStart"/>
      <w:r w:rsidRPr="00113338">
        <w:rPr>
          <w:color w:val="000000"/>
          <w:szCs w:val="12"/>
        </w:rPr>
        <w:t>apiargs</w:t>
      </w:r>
      <w:proofErr w:type="spellEnd"/>
      <w:r w:rsidRPr="00113338">
        <w:rPr>
          <w:color w:val="000000"/>
          <w:szCs w:val="12"/>
        </w:rPr>
        <w:t xml:space="preserve"> = {</w:t>
      </w:r>
      <w:r w:rsidRPr="00113338">
        <w:rPr>
          <w:color w:val="000000"/>
          <w:szCs w:val="12"/>
        </w:rPr>
        <w:br/>
        <w:t xml:space="preserve">    </w:t>
      </w:r>
      <w:r w:rsidRPr="00113338">
        <w:rPr>
          <w:b/>
          <w:bCs/>
          <w:color w:val="008080"/>
          <w:szCs w:val="12"/>
        </w:rPr>
        <w:t>'location'</w:t>
      </w:r>
      <w:r w:rsidRPr="00113338">
        <w:rPr>
          <w:color w:val="000000"/>
          <w:szCs w:val="12"/>
        </w:rPr>
        <w:t>:</w:t>
      </w:r>
      <w:r w:rsidRPr="00113338">
        <w:rPr>
          <w:b/>
          <w:bCs/>
          <w:color w:val="008080"/>
          <w:szCs w:val="12"/>
        </w:rPr>
        <w:t>'50.100471, 14.392636'</w:t>
      </w:r>
      <w:r w:rsidRPr="00113338">
        <w:rPr>
          <w:color w:val="000000"/>
          <w:szCs w:val="12"/>
        </w:rPr>
        <w:t>,</w:t>
      </w:r>
      <w:r w:rsidRPr="00113338">
        <w:rPr>
          <w:color w:val="000000"/>
          <w:szCs w:val="12"/>
        </w:rPr>
        <w:br/>
        <w:t xml:space="preserve">    </w:t>
      </w:r>
      <w:r w:rsidRPr="00113338">
        <w:rPr>
          <w:b/>
          <w:bCs/>
          <w:color w:val="008080"/>
          <w:szCs w:val="12"/>
        </w:rPr>
        <w:t>'size'</w:t>
      </w:r>
      <w:r w:rsidRPr="00113338">
        <w:rPr>
          <w:color w:val="000000"/>
          <w:szCs w:val="12"/>
        </w:rPr>
        <w:t xml:space="preserve">: </w:t>
      </w:r>
      <w:r w:rsidRPr="00113338">
        <w:rPr>
          <w:b/>
          <w:bCs/>
          <w:color w:val="008080"/>
          <w:szCs w:val="12"/>
        </w:rPr>
        <w:t>'640x640'</w:t>
      </w:r>
      <w:r w:rsidRPr="00113338">
        <w:rPr>
          <w:color w:val="000000"/>
          <w:szCs w:val="12"/>
        </w:rPr>
        <w:t>,</w:t>
      </w:r>
      <w:r w:rsidRPr="00113338">
        <w:rPr>
          <w:color w:val="000000"/>
          <w:szCs w:val="12"/>
        </w:rPr>
        <w:br/>
        <w:t xml:space="preserve">    </w:t>
      </w:r>
      <w:r w:rsidRPr="00113338">
        <w:rPr>
          <w:b/>
          <w:bCs/>
          <w:color w:val="008080"/>
          <w:szCs w:val="12"/>
        </w:rPr>
        <w:t>'heading'</w:t>
      </w:r>
      <w:r w:rsidRPr="00113338">
        <w:rPr>
          <w:color w:val="000000"/>
          <w:szCs w:val="12"/>
        </w:rPr>
        <w:t xml:space="preserve">: </w:t>
      </w:r>
      <w:r w:rsidRPr="00113338">
        <w:rPr>
          <w:b/>
          <w:bCs/>
          <w:color w:val="008080"/>
          <w:szCs w:val="12"/>
        </w:rPr>
        <w:t>'0;45;90;135;180;225;270'</w:t>
      </w:r>
      <w:r w:rsidRPr="00113338">
        <w:rPr>
          <w:color w:val="000000"/>
          <w:szCs w:val="12"/>
        </w:rPr>
        <w:t>,</w:t>
      </w:r>
      <w:r w:rsidRPr="00113338">
        <w:rPr>
          <w:color w:val="000000"/>
          <w:szCs w:val="12"/>
        </w:rPr>
        <w:br/>
        <w:t xml:space="preserve">    </w:t>
      </w:r>
      <w:r w:rsidRPr="00113338">
        <w:rPr>
          <w:b/>
          <w:bCs/>
          <w:color w:val="008080"/>
          <w:szCs w:val="12"/>
        </w:rPr>
        <w:t>'</w:t>
      </w:r>
      <w:proofErr w:type="spellStart"/>
      <w:r w:rsidRPr="00113338">
        <w:rPr>
          <w:b/>
          <w:bCs/>
          <w:color w:val="008080"/>
          <w:szCs w:val="12"/>
        </w:rPr>
        <w:t>fov</w:t>
      </w:r>
      <w:proofErr w:type="spellEnd"/>
      <w:r w:rsidRPr="00113338">
        <w:rPr>
          <w:b/>
          <w:bCs/>
          <w:color w:val="008080"/>
          <w:szCs w:val="12"/>
        </w:rPr>
        <w:t>'</w:t>
      </w:r>
      <w:r w:rsidRPr="00113338">
        <w:rPr>
          <w:color w:val="000000"/>
          <w:szCs w:val="12"/>
        </w:rPr>
        <w:t xml:space="preserve">: </w:t>
      </w:r>
      <w:r w:rsidRPr="00113338">
        <w:rPr>
          <w:b/>
          <w:bCs/>
          <w:color w:val="008080"/>
          <w:szCs w:val="12"/>
        </w:rPr>
        <w:t>'90'</w:t>
      </w:r>
      <w:r w:rsidRPr="00113338">
        <w:rPr>
          <w:color w:val="000000"/>
          <w:szCs w:val="12"/>
        </w:rPr>
        <w:t>,</w:t>
      </w:r>
      <w:r w:rsidRPr="00113338">
        <w:rPr>
          <w:color w:val="000000"/>
          <w:szCs w:val="12"/>
        </w:rPr>
        <w:br/>
        <w:t xml:space="preserve">    </w:t>
      </w:r>
      <w:r w:rsidRPr="00113338">
        <w:rPr>
          <w:b/>
          <w:bCs/>
          <w:color w:val="008080"/>
          <w:szCs w:val="12"/>
        </w:rPr>
        <w:t>'key'</w:t>
      </w:r>
      <w:r w:rsidRPr="00113338">
        <w:rPr>
          <w:color w:val="000000"/>
          <w:szCs w:val="12"/>
        </w:rPr>
        <w:t xml:space="preserve">: </w:t>
      </w:r>
      <w:r>
        <w:rPr>
          <w:b/>
          <w:bCs/>
          <w:color w:val="008080"/>
          <w:szCs w:val="12"/>
        </w:rPr>
        <w:t>XXXXXXXXXXXXXXXXXXXXXXXXXXXXXX</w:t>
      </w:r>
      <w:r w:rsidRPr="00113338">
        <w:rPr>
          <w:b/>
          <w:bCs/>
          <w:color w:val="008080"/>
          <w:szCs w:val="12"/>
        </w:rPr>
        <w:t>'</w:t>
      </w:r>
      <w:r w:rsidRPr="00113338">
        <w:rPr>
          <w:color w:val="000000"/>
          <w:szCs w:val="12"/>
        </w:rPr>
        <w:t>,</w:t>
      </w:r>
      <w:r w:rsidRPr="00113338">
        <w:rPr>
          <w:color w:val="000000"/>
          <w:szCs w:val="12"/>
        </w:rPr>
        <w:br/>
        <w:t xml:space="preserve">    </w:t>
      </w:r>
      <w:r w:rsidRPr="00113338">
        <w:rPr>
          <w:b/>
          <w:bCs/>
          <w:color w:val="008080"/>
          <w:szCs w:val="12"/>
        </w:rPr>
        <w:t>'pitch'</w:t>
      </w:r>
      <w:r w:rsidRPr="00113338">
        <w:rPr>
          <w:color w:val="000000"/>
          <w:szCs w:val="12"/>
        </w:rPr>
        <w:t xml:space="preserve">: </w:t>
      </w:r>
      <w:r w:rsidRPr="00113338">
        <w:rPr>
          <w:b/>
          <w:bCs/>
          <w:color w:val="008080"/>
          <w:szCs w:val="12"/>
        </w:rPr>
        <w:t>'0'</w:t>
      </w:r>
      <w:r>
        <w:rPr>
          <w:b/>
          <w:bCs/>
          <w:color w:val="008080"/>
          <w:sz w:val="12"/>
          <w:szCs w:val="12"/>
        </w:rPr>
        <w:br/>
      </w:r>
      <w:r>
        <w:rPr>
          <w:color w:val="000000"/>
          <w:sz w:val="12"/>
          <w:szCs w:val="12"/>
        </w:rPr>
        <w:t>}</w:t>
      </w:r>
      <w:commentRangeEnd w:id="287"/>
      <w:r w:rsidR="007E1BCB">
        <w:rPr>
          <w:rStyle w:val="CommentReference"/>
          <w:rFonts w:asciiTheme="minorHAnsi" w:eastAsiaTheme="minorHAnsi" w:hAnsiTheme="minorHAnsi" w:cstheme="minorBidi"/>
        </w:rPr>
        <w:commentReference w:id="287"/>
      </w:r>
    </w:p>
    <w:p w14:paraId="0736E97E" w14:textId="5AA62914" w:rsidR="00113338" w:rsidRDefault="00113338" w:rsidP="00113338"/>
    <w:p w14:paraId="3382C753" w14:textId="1528C9DF" w:rsidR="00113338" w:rsidRDefault="00113338" w:rsidP="0040749E">
      <w:pPr>
        <w:jc w:val="both"/>
      </w:pPr>
      <w:r>
        <w:t xml:space="preserve">Parameters were chosen on basis will give us </w:t>
      </w:r>
      <w:commentRangeStart w:id="288"/>
      <w:r>
        <w:t>the best images with orientation</w:t>
      </w:r>
      <w:commentRangeEnd w:id="288"/>
      <w:r w:rsidR="007E1BCB">
        <w:rPr>
          <w:rStyle w:val="CommentReference"/>
        </w:rPr>
        <w:commentReference w:id="288"/>
      </w:r>
      <w:r>
        <w:t xml:space="preserve">, less noise and perfect fit for our model to test. For ex – having pitch to -90 or 90 gives the images </w:t>
      </w:r>
      <w:commentRangeStart w:id="289"/>
      <w:r>
        <w:t xml:space="preserve">which make no </w:t>
      </w:r>
      <w:r w:rsidR="006F660E">
        <w:t>sense.</w:t>
      </w:r>
      <w:commentRangeEnd w:id="289"/>
      <w:r w:rsidR="00963E58">
        <w:rPr>
          <w:rStyle w:val="CommentReference"/>
        </w:rPr>
        <w:commentReference w:id="289"/>
      </w:r>
    </w:p>
    <w:p w14:paraId="3E313B34" w14:textId="10A2EE9A" w:rsidR="00B40857" w:rsidRDefault="00113338" w:rsidP="00B40857">
      <w:pPr>
        <w:keepNext/>
      </w:pPr>
      <w:r>
        <w:rPr>
          <w:noProof/>
        </w:rPr>
        <w:drawing>
          <wp:inline distT="0" distB="0" distL="0" distR="0" wp14:anchorId="3AB31EC3" wp14:editId="6A35C5A0">
            <wp:extent cx="3040380" cy="30403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0380" cy="3040380"/>
                    </a:xfrm>
                    <a:prstGeom prst="rect">
                      <a:avLst/>
                    </a:prstGeom>
                    <a:noFill/>
                    <a:ln>
                      <a:noFill/>
                    </a:ln>
                  </pic:spPr>
                </pic:pic>
              </a:graphicData>
            </a:graphic>
          </wp:inline>
        </w:drawing>
      </w:r>
    </w:p>
    <w:p w14:paraId="51D5853C" w14:textId="5CD35ACB" w:rsidR="00B40857" w:rsidRDefault="00B40857" w:rsidP="00B40857">
      <w:pPr>
        <w:pStyle w:val="Caption"/>
      </w:pPr>
      <w:bookmarkStart w:id="290" w:name="_Toc852400"/>
      <w:r>
        <w:t xml:space="preserve">Figure </w:t>
      </w:r>
      <w:r w:rsidR="00EC460D">
        <w:rPr>
          <w:noProof/>
        </w:rPr>
        <w:fldChar w:fldCharType="begin"/>
      </w:r>
      <w:r w:rsidR="00EC460D">
        <w:rPr>
          <w:noProof/>
        </w:rPr>
        <w:instrText xml:space="preserve"> SEQ Figure \* ARABIC </w:instrText>
      </w:r>
      <w:r w:rsidR="00EC460D">
        <w:rPr>
          <w:noProof/>
        </w:rPr>
        <w:fldChar w:fldCharType="separate"/>
      </w:r>
      <w:r w:rsidR="00E40D63">
        <w:rPr>
          <w:noProof/>
        </w:rPr>
        <w:t>13</w:t>
      </w:r>
      <w:r w:rsidR="00EC460D">
        <w:rPr>
          <w:noProof/>
        </w:rPr>
        <w:fldChar w:fldCharType="end"/>
      </w:r>
      <w:r w:rsidRPr="0069707D">
        <w:t>Figure 12pitch with -90</w:t>
      </w:r>
      <w:bookmarkEnd w:id="290"/>
    </w:p>
    <w:p w14:paraId="5C1156BC" w14:textId="1F9F7DC1" w:rsidR="00113338" w:rsidRDefault="00B40857" w:rsidP="00113338">
      <w:pPr>
        <w:keepNext/>
      </w:pPr>
      <w:r>
        <w:rPr>
          <w:noProof/>
        </w:rPr>
        <w:lastRenderedPageBreak/>
        <w:drawing>
          <wp:inline distT="0" distB="0" distL="0" distR="0" wp14:anchorId="44A8157A" wp14:editId="1EA4CCE0">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0849F5A7" w14:textId="2554018D" w:rsidR="00113338" w:rsidRDefault="00113338" w:rsidP="00B40857">
      <w:pPr>
        <w:pStyle w:val="Caption"/>
      </w:pPr>
      <w:bookmarkStart w:id="291" w:name="_Toc852401"/>
      <w:r>
        <w:t xml:space="preserve">Figure </w:t>
      </w:r>
      <w:r w:rsidR="00282EEC">
        <w:rPr>
          <w:noProof/>
        </w:rPr>
        <w:fldChar w:fldCharType="begin"/>
      </w:r>
      <w:r w:rsidR="00282EEC">
        <w:rPr>
          <w:noProof/>
        </w:rPr>
        <w:instrText xml:space="preserve"> SEQ Figure \* ARABIC </w:instrText>
      </w:r>
      <w:r w:rsidR="00282EEC">
        <w:rPr>
          <w:noProof/>
        </w:rPr>
        <w:fldChar w:fldCharType="separate"/>
      </w:r>
      <w:r w:rsidR="00E40D63">
        <w:rPr>
          <w:noProof/>
        </w:rPr>
        <w:t>14</w:t>
      </w:r>
      <w:r w:rsidR="00282EEC">
        <w:rPr>
          <w:noProof/>
        </w:rPr>
        <w:fldChar w:fldCharType="end"/>
      </w:r>
      <w:r>
        <w:t xml:space="preserve"> pitch with 90</w:t>
      </w:r>
      <w:bookmarkEnd w:id="291"/>
    </w:p>
    <w:p w14:paraId="5F6C0B30" w14:textId="509EAFD5" w:rsidR="00113338" w:rsidRDefault="00113338" w:rsidP="0040749E">
      <w:pPr>
        <w:jc w:val="both"/>
      </w:pPr>
      <w:r>
        <w:t xml:space="preserve">Google street view </w:t>
      </w:r>
      <w:proofErr w:type="spellStart"/>
      <w:r>
        <w:t>Api</w:t>
      </w:r>
      <w:proofErr w:type="spellEnd"/>
      <w:r>
        <w:t xml:space="preserve"> requires Developer key to access the resources by Google, higher resolution images can be downloaded using premium plan.</w:t>
      </w:r>
    </w:p>
    <w:p w14:paraId="7FF1D603" w14:textId="6C952676" w:rsidR="00113338" w:rsidRPr="00113338" w:rsidRDefault="00113338" w:rsidP="0040749E">
      <w:pPr>
        <w:jc w:val="both"/>
      </w:pPr>
      <w:r>
        <w:t xml:space="preserve">The task was to find the images which not only consist of normal streets consist of vehicle, traffic lights on which Models were trained but also park, public and general places which can get us the proper evaluation of Detection. To start working with </w:t>
      </w:r>
      <w:r w:rsidR="00073498">
        <w:t>API, it</w:t>
      </w:r>
      <w:r>
        <w:t xml:space="preserve"> </w:t>
      </w:r>
      <w:r w:rsidR="00073498">
        <w:t>needs</w:t>
      </w:r>
      <w:r>
        <w:t xml:space="preserve"> to </w:t>
      </w:r>
      <w:r w:rsidR="00C62320">
        <w:t>install</w:t>
      </w:r>
      <w:r>
        <w:t xml:space="preserve"> and import in the script.</w:t>
      </w:r>
    </w:p>
    <w:p w14:paraId="6048D60C" w14:textId="68C2DDDD" w:rsidR="00113338" w:rsidRDefault="00113338" w:rsidP="00113338"/>
    <w:p w14:paraId="16C64EEA" w14:textId="178B5EB5" w:rsidR="004D0211" w:rsidRDefault="004D0211" w:rsidP="0040749E">
      <w:pPr>
        <w:pStyle w:val="Heading2"/>
        <w:jc w:val="both"/>
        <w:rPr>
          <w:color w:val="auto"/>
        </w:rPr>
      </w:pPr>
      <w:bookmarkStart w:id="292" w:name="_Toc862757"/>
      <w:r w:rsidRPr="004D0211">
        <w:rPr>
          <w:color w:val="auto"/>
        </w:rPr>
        <w:t xml:space="preserve">Google </w:t>
      </w:r>
      <w:proofErr w:type="spellStart"/>
      <w:r w:rsidRPr="004D0211">
        <w:rPr>
          <w:color w:val="auto"/>
        </w:rPr>
        <w:t>Colab</w:t>
      </w:r>
      <w:bookmarkEnd w:id="292"/>
      <w:proofErr w:type="spellEnd"/>
    </w:p>
    <w:p w14:paraId="58BD0032" w14:textId="13B66FBD" w:rsidR="004D0211" w:rsidRDefault="0076795E" w:rsidP="0040749E">
      <w:pPr>
        <w:jc w:val="both"/>
      </w:pPr>
      <w:r>
        <w:t xml:space="preserve">Although the project was developed in local </w:t>
      </w:r>
      <w:r w:rsidR="00A624B9">
        <w:t>machine,</w:t>
      </w:r>
      <w:r w:rsidRPr="0076795E">
        <w:t xml:space="preserve"> </w:t>
      </w:r>
      <w:r w:rsidR="0040749E">
        <w:t>one</w:t>
      </w:r>
      <w:r>
        <w:t xml:space="preserve"> of the important </w:t>
      </w:r>
      <w:proofErr w:type="gramStart"/>
      <w:r>
        <w:t>part</w:t>
      </w:r>
      <w:proofErr w:type="gramEnd"/>
      <w:r>
        <w:t xml:space="preserve"> of the project was to implement it in Google </w:t>
      </w:r>
      <w:proofErr w:type="spellStart"/>
      <w:r w:rsidR="00A624B9">
        <w:t>Colab</w:t>
      </w:r>
      <w:proofErr w:type="spellEnd"/>
      <w:r w:rsidR="00A624B9">
        <w:t>. Google</w:t>
      </w:r>
      <w:r>
        <w:t xml:space="preserve"> </w:t>
      </w:r>
      <w:proofErr w:type="spellStart"/>
      <w:r>
        <w:t>Colab</w:t>
      </w:r>
      <w:proofErr w:type="spellEnd"/>
      <w:r>
        <w:t xml:space="preserve"> provide the interactive notebook in </w:t>
      </w:r>
      <w:proofErr w:type="spellStart"/>
      <w:r>
        <w:t>ipynb</w:t>
      </w:r>
      <w:proofErr w:type="spellEnd"/>
      <w:r>
        <w:t xml:space="preserve"> </w:t>
      </w:r>
      <w:r w:rsidR="0040749E">
        <w:t>file.</w:t>
      </w:r>
      <w:r>
        <w:t xml:space="preserve"> It is easy to edit and make </w:t>
      </w:r>
      <w:r w:rsidR="00A624B9">
        <w:t>changes. Code</w:t>
      </w:r>
      <w:r>
        <w:t xml:space="preserve"> and text can be added in small cells. </w:t>
      </w:r>
    </w:p>
    <w:p w14:paraId="00A02338" w14:textId="53344571" w:rsidR="0076795E" w:rsidRDefault="0076795E" w:rsidP="0040749E">
      <w:pPr>
        <w:jc w:val="both"/>
      </w:pPr>
      <w:commentRangeStart w:id="293"/>
      <w:r>
        <w:t xml:space="preserve">To set up Google </w:t>
      </w:r>
      <w:proofErr w:type="spellStart"/>
      <w:r>
        <w:t>Colab</w:t>
      </w:r>
      <w:proofErr w:type="spellEnd"/>
      <w:r>
        <w:t xml:space="preserve"> ,1</w:t>
      </w:r>
      <w:r w:rsidRPr="0076795E">
        <w:rPr>
          <w:vertAlign w:val="superscript"/>
        </w:rPr>
        <w:t>st</w:t>
      </w:r>
      <w:r>
        <w:t xml:space="preserve"> need to login to Google account then choose the python notebook you want to work on. It has support for python 2 and 3. This project is done in python 3. After choosing </w:t>
      </w:r>
      <w:r w:rsidR="00A624B9">
        <w:t>your</w:t>
      </w:r>
      <w:r w:rsidR="00BC08A2">
        <w:t xml:space="preserve"> preference it take you to interactive notebook to start development. </w:t>
      </w:r>
      <w:r w:rsidR="0040749E">
        <w:t xml:space="preserve">It also allows 3 different kind of learning like </w:t>
      </w:r>
      <w:proofErr w:type="gramStart"/>
      <w:r w:rsidR="0040749E">
        <w:t>GPU ,</w:t>
      </w:r>
      <w:proofErr w:type="gramEnd"/>
      <w:r w:rsidR="0040749E">
        <w:t xml:space="preserve"> CPU and TPU which can accelerate the learning.</w:t>
      </w:r>
      <w:commentRangeEnd w:id="293"/>
      <w:r w:rsidR="001227FD">
        <w:rPr>
          <w:rStyle w:val="CommentReference"/>
        </w:rPr>
        <w:commentReference w:id="293"/>
      </w:r>
    </w:p>
    <w:p w14:paraId="3D9ADEAA" w14:textId="11EBBD7F" w:rsidR="00BC08A2" w:rsidRDefault="00BC08A2" w:rsidP="0040749E">
      <w:pPr>
        <w:jc w:val="both"/>
      </w:pPr>
      <w:commentRangeStart w:id="294"/>
      <w:r>
        <w:t xml:space="preserve">The basic Idea to implement the task was to make the </w:t>
      </w:r>
      <w:r w:rsidR="00A624B9">
        <w:t xml:space="preserve">pipeline. First download all the necessary libraries, use the Google street view API to download the images, then load the pre-trained model into the memory. Second to Preprocess the Images to fit in the classifier, Classify the Image and save </w:t>
      </w:r>
      <w:proofErr w:type="gramStart"/>
      <w:r w:rsidR="00A624B9">
        <w:t>it .</w:t>
      </w:r>
      <w:commentRangeEnd w:id="294"/>
      <w:proofErr w:type="gramEnd"/>
      <w:r w:rsidR="001227FD">
        <w:rPr>
          <w:rStyle w:val="CommentReference"/>
        </w:rPr>
        <w:commentReference w:id="294"/>
      </w:r>
    </w:p>
    <w:p w14:paraId="1077FC88" w14:textId="48F18C2F" w:rsidR="00A624B9" w:rsidRDefault="00A624B9" w:rsidP="0040749E">
      <w:pPr>
        <w:jc w:val="both"/>
      </w:pPr>
      <w:commentRangeStart w:id="295"/>
      <w:r>
        <w:t xml:space="preserve">The Implementation in Google </w:t>
      </w:r>
      <w:proofErr w:type="spellStart"/>
      <w:r>
        <w:t>Colab</w:t>
      </w:r>
      <w:proofErr w:type="spellEnd"/>
      <w:r>
        <w:t xml:space="preserve"> is quite like what we do in </w:t>
      </w:r>
      <w:proofErr w:type="spellStart"/>
      <w:r>
        <w:t>out</w:t>
      </w:r>
      <w:proofErr w:type="spellEnd"/>
      <w:r>
        <w:t xml:space="preserve"> local development in IDE with some small tweaks</w:t>
      </w:r>
      <w:commentRangeEnd w:id="295"/>
      <w:r w:rsidR="009B5FE4">
        <w:rPr>
          <w:rStyle w:val="CommentReference"/>
        </w:rPr>
        <w:commentReference w:id="295"/>
      </w:r>
      <w:r>
        <w:t>.</w:t>
      </w:r>
    </w:p>
    <w:p w14:paraId="79873E28" w14:textId="77777777" w:rsidR="00A624B9" w:rsidRPr="004D0211" w:rsidRDefault="00A624B9" w:rsidP="004D0211"/>
    <w:p w14:paraId="354418D0" w14:textId="77777777" w:rsidR="0027747D" w:rsidRDefault="0027747D" w:rsidP="0027747D">
      <w:pPr>
        <w:keepNext/>
      </w:pPr>
      <w:commentRangeStart w:id="296"/>
      <w:r>
        <w:rPr>
          <w:noProof/>
        </w:rPr>
        <w:lastRenderedPageBreak/>
        <w:drawing>
          <wp:inline distT="0" distB="0" distL="0" distR="0" wp14:anchorId="6023D530" wp14:editId="019036A0">
            <wp:extent cx="5943600" cy="2575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1BFC5238" w14:textId="68A823A2" w:rsidR="00113338" w:rsidRPr="00113338" w:rsidRDefault="0027747D" w:rsidP="0027747D">
      <w:pPr>
        <w:pStyle w:val="Caption"/>
        <w:jc w:val="center"/>
      </w:pPr>
      <w:bookmarkStart w:id="297" w:name="_Toc852402"/>
      <w:r>
        <w:t xml:space="preserve">Figure </w:t>
      </w:r>
      <w:r w:rsidR="00EC460D">
        <w:rPr>
          <w:noProof/>
        </w:rPr>
        <w:fldChar w:fldCharType="begin"/>
      </w:r>
      <w:r w:rsidR="00EC460D">
        <w:rPr>
          <w:noProof/>
        </w:rPr>
        <w:instrText xml:space="preserve"> SEQ Figure \* ARABIC </w:instrText>
      </w:r>
      <w:r w:rsidR="00EC460D">
        <w:rPr>
          <w:noProof/>
        </w:rPr>
        <w:fldChar w:fldCharType="separate"/>
      </w:r>
      <w:r w:rsidR="00E40D63">
        <w:rPr>
          <w:noProof/>
        </w:rPr>
        <w:t>15</w:t>
      </w:r>
      <w:r w:rsidR="00EC460D">
        <w:rPr>
          <w:noProof/>
        </w:rPr>
        <w:fldChar w:fldCharType="end"/>
      </w:r>
      <w:r>
        <w:t xml:space="preserve"> Pipeline</w:t>
      </w:r>
      <w:bookmarkEnd w:id="297"/>
      <w:commentRangeEnd w:id="296"/>
      <w:r w:rsidR="00963E58">
        <w:rPr>
          <w:rStyle w:val="CommentReference"/>
          <w:i w:val="0"/>
          <w:iCs w:val="0"/>
          <w:color w:val="auto"/>
        </w:rPr>
        <w:commentReference w:id="296"/>
      </w:r>
    </w:p>
    <w:p w14:paraId="61902FF7" w14:textId="77777777" w:rsidR="00113338" w:rsidRPr="00113338" w:rsidRDefault="00113338" w:rsidP="00113338"/>
    <w:p w14:paraId="3849C476" w14:textId="77777777" w:rsidR="00113338" w:rsidRDefault="00113338">
      <w:r>
        <w:br w:type="page"/>
      </w:r>
    </w:p>
    <w:p w14:paraId="5065A8A0" w14:textId="0EB3F797" w:rsidR="003572CB" w:rsidRPr="003572CB" w:rsidRDefault="003572CB" w:rsidP="003572CB"/>
    <w:p w14:paraId="34CD2E36" w14:textId="58D51D1F" w:rsidR="00113338" w:rsidRDefault="003572CB" w:rsidP="00113338">
      <w:pPr>
        <w:pStyle w:val="Heading1"/>
        <w:numPr>
          <w:ilvl w:val="0"/>
          <w:numId w:val="1"/>
        </w:numPr>
        <w:rPr>
          <w:b/>
          <w:color w:val="000000" w:themeColor="text1"/>
        </w:rPr>
      </w:pPr>
      <w:bookmarkStart w:id="298" w:name="_Toc862758"/>
      <w:commentRangeStart w:id="299"/>
      <w:r w:rsidRPr="003572CB">
        <w:rPr>
          <w:b/>
          <w:color w:val="000000" w:themeColor="text1"/>
        </w:rPr>
        <w:t>Evaluation</w:t>
      </w:r>
      <w:commentRangeEnd w:id="299"/>
      <w:r w:rsidR="00963E58">
        <w:rPr>
          <w:rStyle w:val="CommentReference"/>
          <w:rFonts w:asciiTheme="minorHAnsi" w:eastAsiaTheme="minorHAnsi" w:hAnsiTheme="minorHAnsi" w:cstheme="minorBidi"/>
          <w:color w:val="auto"/>
        </w:rPr>
        <w:commentReference w:id="299"/>
      </w:r>
      <w:bookmarkEnd w:id="298"/>
    </w:p>
    <w:p w14:paraId="02CB0615" w14:textId="135900F6" w:rsidR="006F660E" w:rsidRDefault="0063762E" w:rsidP="006F660E">
      <w:commentRangeStart w:id="300"/>
      <w:r>
        <w:t xml:space="preserve">During Random Experimentation </w:t>
      </w:r>
      <w:commentRangeEnd w:id="300"/>
      <w:r w:rsidR="00963E58">
        <w:rPr>
          <w:rStyle w:val="CommentReference"/>
        </w:rPr>
        <w:commentReference w:id="300"/>
      </w:r>
      <w:commentRangeStart w:id="301"/>
      <w:r>
        <w:t>out of 27 images in 4 images some objects are found out to be misclassified.</w:t>
      </w:r>
      <w:commentRangeEnd w:id="301"/>
      <w:r w:rsidR="00963E58">
        <w:rPr>
          <w:rStyle w:val="CommentReference"/>
        </w:rPr>
        <w:commentReference w:id="301"/>
      </w:r>
    </w:p>
    <w:p w14:paraId="5886A42C" w14:textId="3AAB7B96" w:rsidR="0063762E" w:rsidRDefault="0063762E" w:rsidP="006F660E">
      <w:r>
        <w:t>Here are some perfectly classified Images.</w:t>
      </w:r>
    </w:p>
    <w:p w14:paraId="455E202D" w14:textId="77777777" w:rsidR="003A7773" w:rsidRDefault="00735AB6" w:rsidP="006F660E">
      <w:pPr>
        <w:rPr>
          <w:noProof/>
        </w:rPr>
      </w:pPr>
      <w:r>
        <w:rPr>
          <w:noProof/>
        </w:rPr>
        <w:drawing>
          <wp:inline distT="0" distB="0" distL="0" distR="0" wp14:anchorId="6DBD7768" wp14:editId="4B5F7717">
            <wp:extent cx="2801620" cy="2801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1620" cy="2801620"/>
                    </a:xfrm>
                    <a:prstGeom prst="rect">
                      <a:avLst/>
                    </a:prstGeom>
                    <a:noFill/>
                    <a:ln>
                      <a:noFill/>
                    </a:ln>
                  </pic:spPr>
                </pic:pic>
              </a:graphicData>
            </a:graphic>
          </wp:inline>
        </w:drawing>
      </w:r>
      <w:r w:rsidR="003A7773">
        <w:rPr>
          <w:noProof/>
        </w:rPr>
        <w:t xml:space="preserve">  </w:t>
      </w:r>
      <w:r>
        <w:rPr>
          <w:noProof/>
        </w:rPr>
        <w:drawing>
          <wp:inline distT="0" distB="0" distL="0" distR="0" wp14:anchorId="07068133" wp14:editId="14AA76D3">
            <wp:extent cx="2794000" cy="27940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4000" cy="2794000"/>
                    </a:xfrm>
                    <a:prstGeom prst="rect">
                      <a:avLst/>
                    </a:prstGeom>
                    <a:noFill/>
                    <a:ln>
                      <a:noFill/>
                    </a:ln>
                  </pic:spPr>
                </pic:pic>
              </a:graphicData>
            </a:graphic>
          </wp:inline>
        </w:drawing>
      </w:r>
    </w:p>
    <w:p w14:paraId="5FB10A4C" w14:textId="6C353E1F" w:rsidR="00735AB6" w:rsidRDefault="00735AB6" w:rsidP="006F660E">
      <w:r>
        <w:rPr>
          <w:noProof/>
        </w:rPr>
        <w:drawing>
          <wp:inline distT="0" distB="0" distL="0" distR="0" wp14:anchorId="10677F08" wp14:editId="0F3F5C03">
            <wp:extent cx="2794000" cy="27940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4000" cy="2794000"/>
                    </a:xfrm>
                    <a:prstGeom prst="rect">
                      <a:avLst/>
                    </a:prstGeom>
                    <a:noFill/>
                    <a:ln>
                      <a:noFill/>
                    </a:ln>
                  </pic:spPr>
                </pic:pic>
              </a:graphicData>
            </a:graphic>
          </wp:inline>
        </w:drawing>
      </w:r>
      <w:r w:rsidR="003A7773">
        <w:rPr>
          <w:noProof/>
        </w:rPr>
        <w:t xml:space="preserve">   </w:t>
      </w:r>
      <w:r w:rsidR="003A7773">
        <w:rPr>
          <w:noProof/>
        </w:rPr>
        <w:drawing>
          <wp:inline distT="0" distB="0" distL="0" distR="0" wp14:anchorId="2C9E0760" wp14:editId="458DB3EF">
            <wp:extent cx="2800350" cy="2800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inline>
        </w:drawing>
      </w:r>
    </w:p>
    <w:p w14:paraId="30C0F5D9" w14:textId="77440E6B" w:rsidR="0063762E" w:rsidRDefault="0063762E" w:rsidP="006F660E"/>
    <w:p w14:paraId="1191055B" w14:textId="69FE634B" w:rsidR="00735AB6" w:rsidRDefault="00735AB6" w:rsidP="006F660E">
      <w:r>
        <w:rPr>
          <w:noProof/>
        </w:rPr>
        <w:lastRenderedPageBreak/>
        <w:drawing>
          <wp:inline distT="0" distB="0" distL="0" distR="0" wp14:anchorId="18BBB82C" wp14:editId="715F243E">
            <wp:extent cx="2749550" cy="274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9550" cy="2749550"/>
                    </a:xfrm>
                    <a:prstGeom prst="rect">
                      <a:avLst/>
                    </a:prstGeom>
                    <a:noFill/>
                    <a:ln>
                      <a:noFill/>
                    </a:ln>
                  </pic:spPr>
                </pic:pic>
              </a:graphicData>
            </a:graphic>
          </wp:inline>
        </w:drawing>
      </w:r>
      <w:r w:rsidR="00413D86">
        <w:rPr>
          <w:noProof/>
        </w:rPr>
        <w:t xml:space="preserve">    </w:t>
      </w:r>
      <w:r w:rsidR="00413D86">
        <w:rPr>
          <w:noProof/>
        </w:rPr>
        <w:drawing>
          <wp:inline distT="0" distB="0" distL="0" distR="0" wp14:anchorId="7284B086" wp14:editId="68EF787E">
            <wp:extent cx="2762250" cy="2762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6316C3BF" w14:textId="77777777" w:rsidR="00B40857" w:rsidRDefault="00735AB6" w:rsidP="00B40857">
      <w:pPr>
        <w:keepNext/>
      </w:pPr>
      <w:r>
        <w:rPr>
          <w:noProof/>
        </w:rPr>
        <w:drawing>
          <wp:inline distT="0" distB="0" distL="0" distR="0" wp14:anchorId="330AF838" wp14:editId="1E66B03C">
            <wp:extent cx="247650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1FCFAEC5" w14:textId="6CC3864C" w:rsidR="00735AB6" w:rsidRDefault="00B40857" w:rsidP="00B40857">
      <w:pPr>
        <w:pStyle w:val="Caption"/>
      </w:pPr>
      <w:bookmarkStart w:id="302" w:name="_Toc852403"/>
      <w:r>
        <w:t xml:space="preserve">Figure </w:t>
      </w:r>
      <w:r w:rsidR="00EC460D">
        <w:rPr>
          <w:noProof/>
        </w:rPr>
        <w:fldChar w:fldCharType="begin"/>
      </w:r>
      <w:r w:rsidR="00EC460D">
        <w:rPr>
          <w:noProof/>
        </w:rPr>
        <w:instrText xml:space="preserve"> SEQ Figure \* ARABIC </w:instrText>
      </w:r>
      <w:r w:rsidR="00EC460D">
        <w:rPr>
          <w:noProof/>
        </w:rPr>
        <w:fldChar w:fldCharType="separate"/>
      </w:r>
      <w:r w:rsidR="00E40D63">
        <w:rPr>
          <w:noProof/>
        </w:rPr>
        <w:t>16</w:t>
      </w:r>
      <w:r w:rsidR="00EC460D">
        <w:rPr>
          <w:noProof/>
        </w:rPr>
        <w:fldChar w:fldCharType="end"/>
      </w:r>
      <w:r>
        <w:t xml:space="preserve"> Perfectly classified Images</w:t>
      </w:r>
      <w:bookmarkEnd w:id="302"/>
    </w:p>
    <w:p w14:paraId="5831F03E" w14:textId="1F19C3B7" w:rsidR="006F660E" w:rsidRPr="006F660E" w:rsidRDefault="006F660E" w:rsidP="006F660E">
      <w:r>
        <w:t xml:space="preserve">Here are the </w:t>
      </w:r>
      <w:commentRangeStart w:id="303"/>
      <w:r>
        <w:t xml:space="preserve">Results of some </w:t>
      </w:r>
      <w:commentRangeStart w:id="304"/>
      <w:r>
        <w:t xml:space="preserve">misclassified Images </w:t>
      </w:r>
      <w:commentRangeEnd w:id="304"/>
      <w:r w:rsidR="00963E58">
        <w:rPr>
          <w:rStyle w:val="CommentReference"/>
        </w:rPr>
        <w:commentReference w:id="304"/>
      </w:r>
      <w:r>
        <w:t>with in Google Street Downloaded Images</w:t>
      </w:r>
    </w:p>
    <w:p w14:paraId="375422CF" w14:textId="77777777" w:rsidR="00E24958" w:rsidRDefault="00E24958" w:rsidP="00413D86">
      <w:pPr>
        <w:jc w:val="center"/>
      </w:pPr>
      <w:r>
        <w:rPr>
          <w:noProof/>
        </w:rPr>
        <w:drawing>
          <wp:inline distT="0" distB="0" distL="0" distR="0" wp14:anchorId="2696B372" wp14:editId="60086A4A">
            <wp:extent cx="3868614" cy="2026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9391" cy="2111157"/>
                    </a:xfrm>
                    <a:prstGeom prst="rect">
                      <a:avLst/>
                    </a:prstGeom>
                    <a:noFill/>
                    <a:ln>
                      <a:noFill/>
                    </a:ln>
                  </pic:spPr>
                </pic:pic>
              </a:graphicData>
            </a:graphic>
          </wp:inline>
        </w:drawing>
      </w:r>
    </w:p>
    <w:p w14:paraId="1289834A" w14:textId="2B0D4671" w:rsidR="00E24958" w:rsidRDefault="00E24958" w:rsidP="00413D86">
      <w:pPr>
        <w:jc w:val="center"/>
      </w:pPr>
      <w:r>
        <w:rPr>
          <w:noProof/>
        </w:rPr>
        <w:lastRenderedPageBreak/>
        <w:drawing>
          <wp:inline distT="0" distB="0" distL="0" distR="0" wp14:anchorId="253B7F18" wp14:editId="26A69CB4">
            <wp:extent cx="5013960" cy="212602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73222" cy="2151152"/>
                    </a:xfrm>
                    <a:prstGeom prst="rect">
                      <a:avLst/>
                    </a:prstGeom>
                    <a:noFill/>
                    <a:ln>
                      <a:noFill/>
                    </a:ln>
                  </pic:spPr>
                </pic:pic>
              </a:graphicData>
            </a:graphic>
          </wp:inline>
        </w:drawing>
      </w:r>
    </w:p>
    <w:p w14:paraId="66D293F0" w14:textId="1528BB72" w:rsidR="00E24958" w:rsidRDefault="00E24958" w:rsidP="00413D86">
      <w:pPr>
        <w:jc w:val="center"/>
      </w:pPr>
      <w:r>
        <w:rPr>
          <w:noProof/>
        </w:rPr>
        <w:drawing>
          <wp:inline distT="0" distB="0" distL="0" distR="0" wp14:anchorId="6C4963F2" wp14:editId="0F952C41">
            <wp:extent cx="5135880" cy="269088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6983" cy="2728141"/>
                    </a:xfrm>
                    <a:prstGeom prst="rect">
                      <a:avLst/>
                    </a:prstGeom>
                    <a:noFill/>
                    <a:ln>
                      <a:noFill/>
                    </a:ln>
                  </pic:spPr>
                </pic:pic>
              </a:graphicData>
            </a:graphic>
          </wp:inline>
        </w:drawing>
      </w:r>
    </w:p>
    <w:p w14:paraId="4BA35582" w14:textId="1C8CE7A9" w:rsidR="00E24958" w:rsidRDefault="00E24958" w:rsidP="00413D86">
      <w:pPr>
        <w:jc w:val="center"/>
      </w:pPr>
      <w:r>
        <w:rPr>
          <w:noProof/>
        </w:rPr>
        <w:drawing>
          <wp:inline distT="0" distB="0" distL="0" distR="0" wp14:anchorId="5FA824EA" wp14:editId="7C87C561">
            <wp:extent cx="5251450" cy="2751439"/>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3655" cy="2778791"/>
                    </a:xfrm>
                    <a:prstGeom prst="rect">
                      <a:avLst/>
                    </a:prstGeom>
                    <a:noFill/>
                    <a:ln>
                      <a:noFill/>
                    </a:ln>
                  </pic:spPr>
                </pic:pic>
              </a:graphicData>
            </a:graphic>
          </wp:inline>
        </w:drawing>
      </w:r>
    </w:p>
    <w:p w14:paraId="257F4674" w14:textId="1EBEA231" w:rsidR="00E24958" w:rsidRDefault="00E24958" w:rsidP="00E24958"/>
    <w:p w14:paraId="1260E14F" w14:textId="29B04D52" w:rsidR="00E24958" w:rsidRDefault="00E24958" w:rsidP="00E24958"/>
    <w:p w14:paraId="6B93106A" w14:textId="7C3841F5" w:rsidR="00E24958" w:rsidRDefault="00E24958" w:rsidP="00E24958">
      <w:r>
        <w:rPr>
          <w:noProof/>
        </w:rPr>
        <w:drawing>
          <wp:inline distT="0" distB="0" distL="0" distR="0" wp14:anchorId="15473F87" wp14:editId="1BC7D2D2">
            <wp:extent cx="5727700" cy="3000924"/>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80264" cy="3028464"/>
                    </a:xfrm>
                    <a:prstGeom prst="rect">
                      <a:avLst/>
                    </a:prstGeom>
                    <a:noFill/>
                    <a:ln>
                      <a:noFill/>
                    </a:ln>
                  </pic:spPr>
                </pic:pic>
              </a:graphicData>
            </a:graphic>
          </wp:inline>
        </w:drawing>
      </w:r>
    </w:p>
    <w:p w14:paraId="32C2782F" w14:textId="22BF0988" w:rsidR="00E24958" w:rsidRDefault="00E24958" w:rsidP="00E24958">
      <w:r>
        <w:rPr>
          <w:noProof/>
        </w:rPr>
        <w:drawing>
          <wp:inline distT="0" distB="0" distL="0" distR="0" wp14:anchorId="62F675BB" wp14:editId="246FF417">
            <wp:extent cx="5732631" cy="300355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88115" cy="3032620"/>
                    </a:xfrm>
                    <a:prstGeom prst="rect">
                      <a:avLst/>
                    </a:prstGeom>
                    <a:noFill/>
                    <a:ln>
                      <a:noFill/>
                    </a:ln>
                  </pic:spPr>
                </pic:pic>
              </a:graphicData>
            </a:graphic>
          </wp:inline>
        </w:drawing>
      </w:r>
    </w:p>
    <w:p w14:paraId="25FED80E" w14:textId="4A90D77A" w:rsidR="00E24958" w:rsidRDefault="00E24958" w:rsidP="00E24958">
      <w:r>
        <w:rPr>
          <w:noProof/>
        </w:rPr>
        <w:lastRenderedPageBreak/>
        <w:drawing>
          <wp:inline distT="0" distB="0" distL="0" distR="0" wp14:anchorId="1428E137" wp14:editId="73BC9594">
            <wp:extent cx="2794000" cy="27940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94000" cy="2794000"/>
                    </a:xfrm>
                    <a:prstGeom prst="rect">
                      <a:avLst/>
                    </a:prstGeom>
                    <a:noFill/>
                    <a:ln>
                      <a:noFill/>
                    </a:ln>
                  </pic:spPr>
                </pic:pic>
              </a:graphicData>
            </a:graphic>
          </wp:inline>
        </w:drawing>
      </w:r>
      <w:r w:rsidR="00413D86">
        <w:rPr>
          <w:noProof/>
        </w:rPr>
        <w:t xml:space="preserve">  </w:t>
      </w:r>
      <w:r w:rsidR="00413D86">
        <w:rPr>
          <w:noProof/>
        </w:rPr>
        <w:drawing>
          <wp:inline distT="0" distB="0" distL="0" distR="0" wp14:anchorId="246DD953" wp14:editId="253702BF">
            <wp:extent cx="2727960" cy="2727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575E459C" w14:textId="5832113E" w:rsidR="00E24958" w:rsidRDefault="00E24958" w:rsidP="00E24958">
      <w:r>
        <w:rPr>
          <w:noProof/>
        </w:rPr>
        <w:drawing>
          <wp:inline distT="0" distB="0" distL="0" distR="0" wp14:anchorId="49AD743E" wp14:editId="5503C53D">
            <wp:extent cx="2787650" cy="278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7650" cy="2787650"/>
                    </a:xfrm>
                    <a:prstGeom prst="rect">
                      <a:avLst/>
                    </a:prstGeom>
                    <a:noFill/>
                    <a:ln>
                      <a:noFill/>
                    </a:ln>
                  </pic:spPr>
                </pic:pic>
              </a:graphicData>
            </a:graphic>
          </wp:inline>
        </w:drawing>
      </w:r>
      <w:r w:rsidR="00413D86">
        <w:rPr>
          <w:noProof/>
        </w:rPr>
        <w:t xml:space="preserve">  </w:t>
      </w:r>
      <w:r w:rsidR="00413D86">
        <w:rPr>
          <w:noProof/>
        </w:rPr>
        <w:drawing>
          <wp:inline distT="0" distB="0" distL="0" distR="0" wp14:anchorId="2FE941A2" wp14:editId="6DF0AF98">
            <wp:extent cx="2762250" cy="2762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commentRangeEnd w:id="303"/>
    <w:p w14:paraId="3A37065A" w14:textId="2D360D8D" w:rsidR="0063762E" w:rsidRDefault="00963E58" w:rsidP="00E24958">
      <w:r>
        <w:rPr>
          <w:rStyle w:val="CommentReference"/>
        </w:rPr>
        <w:commentReference w:id="303"/>
      </w:r>
    </w:p>
    <w:p w14:paraId="2E4958BC" w14:textId="77777777" w:rsidR="00B40857" w:rsidRDefault="00E24958" w:rsidP="00B40857">
      <w:pPr>
        <w:keepNext/>
      </w:pPr>
      <w:r>
        <w:rPr>
          <w:noProof/>
        </w:rPr>
        <w:lastRenderedPageBreak/>
        <w:drawing>
          <wp:inline distT="0" distB="0" distL="0" distR="0" wp14:anchorId="742E703D" wp14:editId="31FA5BE4">
            <wp:extent cx="3276600" cy="3276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inline>
        </w:drawing>
      </w:r>
    </w:p>
    <w:p w14:paraId="6772B199" w14:textId="4224E2E7" w:rsidR="00E24958" w:rsidRDefault="00B40857" w:rsidP="00B40857">
      <w:pPr>
        <w:pStyle w:val="Caption"/>
      </w:pPr>
      <w:bookmarkStart w:id="305" w:name="_Toc852404"/>
      <w:r>
        <w:t xml:space="preserve">Figure </w:t>
      </w:r>
      <w:r w:rsidR="00EC460D">
        <w:rPr>
          <w:noProof/>
        </w:rPr>
        <w:fldChar w:fldCharType="begin"/>
      </w:r>
      <w:r w:rsidR="00EC460D">
        <w:rPr>
          <w:noProof/>
        </w:rPr>
        <w:instrText xml:space="preserve"> SEQ Figure \* ARABIC </w:instrText>
      </w:r>
      <w:r w:rsidR="00EC460D">
        <w:rPr>
          <w:noProof/>
        </w:rPr>
        <w:fldChar w:fldCharType="separate"/>
      </w:r>
      <w:r w:rsidR="00E40D63">
        <w:rPr>
          <w:noProof/>
        </w:rPr>
        <w:t>17</w:t>
      </w:r>
      <w:r w:rsidR="00EC460D">
        <w:rPr>
          <w:noProof/>
        </w:rPr>
        <w:fldChar w:fldCharType="end"/>
      </w:r>
      <w:r>
        <w:t xml:space="preserve"> Misclassified Objects</w:t>
      </w:r>
      <w:bookmarkEnd w:id="305"/>
    </w:p>
    <w:p w14:paraId="1FF0FE70" w14:textId="3BA0653F" w:rsidR="00E24958" w:rsidRDefault="00E24958" w:rsidP="00E24958"/>
    <w:p w14:paraId="594A3BC5" w14:textId="102105A8" w:rsidR="00E24958" w:rsidRDefault="00735AB6" w:rsidP="00E24958">
      <w:r>
        <w:t>Some objects which may be important but not classified</w:t>
      </w:r>
    </w:p>
    <w:p w14:paraId="6004B0DB" w14:textId="757D52AB" w:rsidR="00735AB6" w:rsidRDefault="00735AB6" w:rsidP="00735AB6">
      <w:pPr>
        <w:keepNext/>
      </w:pPr>
      <w:r>
        <w:rPr>
          <w:noProof/>
        </w:rPr>
        <w:drawing>
          <wp:inline distT="0" distB="0" distL="0" distR="0" wp14:anchorId="4DF93ACE" wp14:editId="7D274422">
            <wp:extent cx="3078480" cy="30784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8480" cy="3078480"/>
                    </a:xfrm>
                    <a:prstGeom prst="rect">
                      <a:avLst/>
                    </a:prstGeom>
                    <a:noFill/>
                    <a:ln>
                      <a:noFill/>
                    </a:ln>
                  </pic:spPr>
                </pic:pic>
              </a:graphicData>
            </a:graphic>
          </wp:inline>
        </w:drawing>
      </w:r>
      <w:r w:rsidR="0040749E" w:rsidRPr="0040749E">
        <w:t xml:space="preserve"> </w:t>
      </w:r>
    </w:p>
    <w:p w14:paraId="5DE2B4F4" w14:textId="3B2C4261" w:rsidR="00735AB6" w:rsidRDefault="00735AB6" w:rsidP="00735AB6">
      <w:pPr>
        <w:pStyle w:val="Caption"/>
      </w:pPr>
      <w:bookmarkStart w:id="306" w:name="_Toc852405"/>
      <w:r>
        <w:t xml:space="preserve">Figure </w:t>
      </w:r>
      <w:r w:rsidR="00B40857">
        <w:rPr>
          <w:noProof/>
        </w:rPr>
        <w:fldChar w:fldCharType="begin"/>
      </w:r>
      <w:r w:rsidR="00B40857">
        <w:rPr>
          <w:noProof/>
        </w:rPr>
        <w:instrText xml:space="preserve"> SEQ Figure \* ARABIC </w:instrText>
      </w:r>
      <w:r w:rsidR="00B40857">
        <w:rPr>
          <w:noProof/>
        </w:rPr>
        <w:fldChar w:fldCharType="separate"/>
      </w:r>
      <w:r w:rsidR="00E40D63">
        <w:rPr>
          <w:noProof/>
        </w:rPr>
        <w:t>18</w:t>
      </w:r>
      <w:r w:rsidR="00B40857">
        <w:rPr>
          <w:noProof/>
        </w:rPr>
        <w:fldChar w:fldCharType="end"/>
      </w:r>
      <w:r>
        <w:t xml:space="preserve"> Image with no detection of </w:t>
      </w:r>
      <w:r w:rsidR="008457C1">
        <w:t>traffic</w:t>
      </w:r>
      <w:r>
        <w:t xml:space="preserve"> light which was present in </w:t>
      </w:r>
      <w:r w:rsidR="008457C1">
        <w:t>training</w:t>
      </w:r>
      <w:r>
        <w:t xml:space="preserve"> Data</w:t>
      </w:r>
      <w:bookmarkEnd w:id="306"/>
    </w:p>
    <w:p w14:paraId="0E0D3017" w14:textId="77777777" w:rsidR="0040749E" w:rsidRDefault="0040749E" w:rsidP="0040749E">
      <w:pPr>
        <w:keepNext/>
      </w:pPr>
      <w:r>
        <w:rPr>
          <w:noProof/>
        </w:rPr>
        <w:lastRenderedPageBreak/>
        <w:drawing>
          <wp:inline distT="0" distB="0" distL="0" distR="0" wp14:anchorId="642FAF54" wp14:editId="14661677">
            <wp:extent cx="3589020" cy="153503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691" cy="1540027"/>
                    </a:xfrm>
                    <a:prstGeom prst="rect">
                      <a:avLst/>
                    </a:prstGeom>
                    <a:noFill/>
                    <a:ln>
                      <a:noFill/>
                    </a:ln>
                  </pic:spPr>
                </pic:pic>
              </a:graphicData>
            </a:graphic>
          </wp:inline>
        </w:drawing>
      </w:r>
    </w:p>
    <w:p w14:paraId="26524997" w14:textId="3631EC38" w:rsidR="0040749E" w:rsidRDefault="0040749E" w:rsidP="0040749E">
      <w:pPr>
        <w:pStyle w:val="Caption"/>
      </w:pPr>
      <w:bookmarkStart w:id="307" w:name="_Toc852406"/>
      <w:r>
        <w:t xml:space="preserve">Figure </w:t>
      </w:r>
      <w:r w:rsidR="00EC460D">
        <w:rPr>
          <w:noProof/>
        </w:rPr>
        <w:fldChar w:fldCharType="begin"/>
      </w:r>
      <w:r w:rsidR="00EC460D">
        <w:rPr>
          <w:noProof/>
        </w:rPr>
        <w:instrText xml:space="preserve"> SEQ Figure \* ARABIC </w:instrText>
      </w:r>
      <w:r w:rsidR="00EC460D">
        <w:rPr>
          <w:noProof/>
        </w:rPr>
        <w:fldChar w:fldCharType="separate"/>
      </w:r>
      <w:r w:rsidR="00E40D63">
        <w:rPr>
          <w:noProof/>
        </w:rPr>
        <w:t>19</w:t>
      </w:r>
      <w:r w:rsidR="00EC460D">
        <w:rPr>
          <w:noProof/>
        </w:rPr>
        <w:fldChar w:fldCharType="end"/>
      </w:r>
      <w:r>
        <w:t xml:space="preserve"> No classification of Car at Instance</w:t>
      </w:r>
      <w:bookmarkEnd w:id="307"/>
    </w:p>
    <w:p w14:paraId="39D8983E" w14:textId="195C6FE1" w:rsidR="00CE09C7" w:rsidRDefault="00CE09C7" w:rsidP="00CE09C7">
      <w:r>
        <w:t xml:space="preserve">Some Classification from Pretrained model in </w:t>
      </w:r>
      <w:proofErr w:type="spellStart"/>
      <w:r>
        <w:t>Keras</w:t>
      </w:r>
      <w:proofErr w:type="spellEnd"/>
    </w:p>
    <w:p w14:paraId="4F4E9994" w14:textId="77777777" w:rsidR="00CE09C7" w:rsidRDefault="00CE09C7" w:rsidP="00CE09C7">
      <w:pPr>
        <w:keepNext/>
      </w:pPr>
      <w:r w:rsidRPr="00CE09C7">
        <w:rPr>
          <w:noProof/>
        </w:rPr>
        <w:drawing>
          <wp:inline distT="0" distB="0" distL="0" distR="0" wp14:anchorId="1D1FEFC6" wp14:editId="060BF602">
            <wp:extent cx="2965451" cy="4396740"/>
            <wp:effectExtent l="0" t="0" r="635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2034" cy="4406500"/>
                    </a:xfrm>
                    <a:prstGeom prst="rect">
                      <a:avLst/>
                    </a:prstGeom>
                  </pic:spPr>
                </pic:pic>
              </a:graphicData>
            </a:graphic>
          </wp:inline>
        </w:drawing>
      </w:r>
      <w:r w:rsidRPr="00CE09C7">
        <w:rPr>
          <w:noProof/>
        </w:rPr>
        <w:drawing>
          <wp:inline distT="0" distB="0" distL="0" distR="0" wp14:anchorId="4E1774DA" wp14:editId="5E90E853">
            <wp:extent cx="2613660" cy="43635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7608" cy="4386846"/>
                    </a:xfrm>
                    <a:prstGeom prst="rect">
                      <a:avLst/>
                    </a:prstGeom>
                  </pic:spPr>
                </pic:pic>
              </a:graphicData>
            </a:graphic>
          </wp:inline>
        </w:drawing>
      </w:r>
    </w:p>
    <w:p w14:paraId="0A3CC902" w14:textId="6CB60234" w:rsidR="00CE09C7" w:rsidRDefault="00CE09C7" w:rsidP="00CE09C7">
      <w:pPr>
        <w:pStyle w:val="Caption"/>
      </w:pPr>
      <w:bookmarkStart w:id="308" w:name="_Toc852407"/>
      <w:r>
        <w:t xml:space="preserve">Figure </w:t>
      </w:r>
      <w:r w:rsidR="00EC460D">
        <w:rPr>
          <w:noProof/>
        </w:rPr>
        <w:fldChar w:fldCharType="begin"/>
      </w:r>
      <w:r w:rsidR="00EC460D">
        <w:rPr>
          <w:noProof/>
        </w:rPr>
        <w:instrText xml:space="preserve"> SEQ Figure \* ARABIC </w:instrText>
      </w:r>
      <w:r w:rsidR="00EC460D">
        <w:rPr>
          <w:noProof/>
        </w:rPr>
        <w:fldChar w:fldCharType="separate"/>
      </w:r>
      <w:r w:rsidR="00E40D63">
        <w:rPr>
          <w:noProof/>
        </w:rPr>
        <w:t>20</w:t>
      </w:r>
      <w:r w:rsidR="00EC460D">
        <w:rPr>
          <w:noProof/>
        </w:rPr>
        <w:fldChar w:fldCharType="end"/>
      </w:r>
      <w:r>
        <w:t xml:space="preserve"> classification by pretrained model</w:t>
      </w:r>
      <w:bookmarkEnd w:id="308"/>
    </w:p>
    <w:p w14:paraId="7C1773D1" w14:textId="5F01EC3A" w:rsidR="00CE09C7" w:rsidRPr="00CE09C7" w:rsidRDefault="00CE09C7" w:rsidP="00CE09C7"/>
    <w:p w14:paraId="3DF24C1D" w14:textId="55C9D78D" w:rsidR="003572CB" w:rsidRPr="006F660E" w:rsidRDefault="00113338" w:rsidP="006F660E">
      <w:r w:rsidRPr="006F660E">
        <w:rPr>
          <w:b/>
          <w:color w:val="000000" w:themeColor="text1"/>
        </w:rPr>
        <w:br w:type="page"/>
      </w:r>
    </w:p>
    <w:p w14:paraId="58881FB7" w14:textId="36CBF44E" w:rsidR="00113338" w:rsidRDefault="00113338" w:rsidP="00113338">
      <w:pPr>
        <w:pStyle w:val="Heading1"/>
        <w:numPr>
          <w:ilvl w:val="0"/>
          <w:numId w:val="1"/>
        </w:numPr>
        <w:rPr>
          <w:b/>
          <w:color w:val="auto"/>
        </w:rPr>
      </w:pPr>
      <w:bookmarkStart w:id="309" w:name="_Toc862759"/>
      <w:r w:rsidRPr="00113338">
        <w:rPr>
          <w:b/>
          <w:color w:val="auto"/>
        </w:rPr>
        <w:lastRenderedPageBreak/>
        <w:t>Future Scope</w:t>
      </w:r>
      <w:bookmarkEnd w:id="309"/>
    </w:p>
    <w:p w14:paraId="0878A0FA" w14:textId="49DE2C4A" w:rsidR="0027747D" w:rsidRDefault="0027747D" w:rsidP="0040749E">
      <w:pPr>
        <w:jc w:val="both"/>
      </w:pPr>
      <w:commentRangeStart w:id="310"/>
      <w:r>
        <w:t>This project will be continued for the master thesis with t</w:t>
      </w:r>
      <w:r w:rsidRPr="0027747D">
        <w:t>he aim is to design, implement and experimentally evaluate a deep neural network-based solution for city mapping</w:t>
      </w:r>
      <w:r>
        <w:t xml:space="preserve"> </w:t>
      </w:r>
      <w:r w:rsidRPr="0027747D">
        <w:t>using Google Street View images. The proposed software solution should allow the user to request Google Street</w:t>
      </w:r>
      <w:r>
        <w:t xml:space="preserve"> </w:t>
      </w:r>
      <w:r w:rsidRPr="0027747D">
        <w:t>View imagery for any given location specified as geo</w:t>
      </w:r>
      <w:r>
        <w:t xml:space="preserve"> </w:t>
      </w:r>
      <w:r w:rsidRPr="0027747D">
        <w:t>json, perform analysis and feature extraction using deep</w:t>
      </w:r>
      <w:r>
        <w:t xml:space="preserve"> </w:t>
      </w:r>
      <w:r w:rsidRPr="0027747D">
        <w:t>neural network(s) and output vectorized description projected and visualized over an underlying map. User interface</w:t>
      </w:r>
      <w:r>
        <w:t xml:space="preserve"> </w:t>
      </w:r>
      <w:r w:rsidRPr="0027747D">
        <w:t>for the application execution, processing of the input images and visualization of the results should be realized</w:t>
      </w:r>
      <w:r>
        <w:t xml:space="preserve"> </w:t>
      </w:r>
      <w:r w:rsidRPr="0027747D">
        <w:t xml:space="preserve">using Google </w:t>
      </w:r>
      <w:proofErr w:type="spellStart"/>
      <w:r w:rsidRPr="0027747D">
        <w:t>Colab</w:t>
      </w:r>
      <w:proofErr w:type="spellEnd"/>
      <w:r w:rsidRPr="0027747D">
        <w:t xml:space="preserve"> to utilize Google TPUs. Existing pre-trained models should be explored first, thorough</w:t>
      </w:r>
      <w:r>
        <w:t xml:space="preserve"> </w:t>
      </w:r>
      <w:r w:rsidRPr="0027747D">
        <w:t>experimental evaluation on publicly available datasets should follow. Comparison with related state-of-the-art</w:t>
      </w:r>
      <w:r>
        <w:t xml:space="preserve"> </w:t>
      </w:r>
      <w:r w:rsidRPr="0027747D">
        <w:t>work is integral part of the work and should be presented in the final thesis. Recommendation: implementation</w:t>
      </w:r>
      <w:r>
        <w:t xml:space="preserve"> </w:t>
      </w:r>
      <w:r w:rsidRPr="0027747D">
        <w:t xml:space="preserve">should be done in Python, using </w:t>
      </w:r>
      <w:proofErr w:type="spellStart"/>
      <w:r w:rsidRPr="0027747D">
        <w:t>Keras</w:t>
      </w:r>
      <w:proofErr w:type="spellEnd"/>
      <w:r w:rsidRPr="0027747D">
        <w:t xml:space="preserve"> and TensorFlow frameworks</w:t>
      </w:r>
      <w:commentRangeEnd w:id="310"/>
      <w:r w:rsidR="00963E58">
        <w:rPr>
          <w:rStyle w:val="CommentReference"/>
        </w:rPr>
        <w:commentReference w:id="310"/>
      </w:r>
      <w:r w:rsidRPr="0027747D">
        <w:t>.</w:t>
      </w:r>
    </w:p>
    <w:p w14:paraId="23E41591" w14:textId="16C43A7D" w:rsidR="00FE7CD8" w:rsidRPr="00FE7CD8" w:rsidRDefault="00FE7CD8" w:rsidP="00FE7CD8"/>
    <w:p w14:paraId="42FF4DD4" w14:textId="77777777" w:rsidR="00FE7CD8" w:rsidRPr="00FE7CD8" w:rsidRDefault="00FE7CD8" w:rsidP="00FE7CD8"/>
    <w:p w14:paraId="25306407" w14:textId="77777777" w:rsidR="00B80CE1" w:rsidRPr="00B80CE1" w:rsidRDefault="00B80CE1" w:rsidP="00B80CE1"/>
    <w:p w14:paraId="64351E34" w14:textId="64D49EF5" w:rsidR="003572CB" w:rsidRDefault="003572CB" w:rsidP="003572CB"/>
    <w:p w14:paraId="4BE316B0" w14:textId="302DF3FF" w:rsidR="003572CB" w:rsidRDefault="003572CB">
      <w:r>
        <w:br w:type="page"/>
      </w:r>
    </w:p>
    <w:p w14:paraId="11F9ED47" w14:textId="420D79A5" w:rsidR="003572CB" w:rsidRDefault="003572CB" w:rsidP="003572CB">
      <w:pPr>
        <w:pStyle w:val="Heading1"/>
        <w:numPr>
          <w:ilvl w:val="0"/>
          <w:numId w:val="1"/>
        </w:numPr>
        <w:rPr>
          <w:b/>
          <w:color w:val="000000" w:themeColor="text1"/>
        </w:rPr>
      </w:pPr>
      <w:bookmarkStart w:id="311" w:name="_Toc862760"/>
      <w:r w:rsidRPr="003572CB">
        <w:rPr>
          <w:b/>
          <w:color w:val="000000" w:themeColor="text1"/>
        </w:rPr>
        <w:lastRenderedPageBreak/>
        <w:t>Conclusions</w:t>
      </w:r>
      <w:bookmarkEnd w:id="311"/>
    </w:p>
    <w:p w14:paraId="1D16C89C" w14:textId="3CA30F44" w:rsidR="00CF5CBF" w:rsidRDefault="00FD5797" w:rsidP="00A851F0">
      <w:pPr>
        <w:jc w:val="both"/>
      </w:pPr>
      <w:r>
        <w:t xml:space="preserve">With Aim of project to get software solution which gives the scene description as a list of detected objects and pixel wise scene segmentation in Google street view Imaginary was implemented </w:t>
      </w:r>
      <w:commentRangeStart w:id="312"/>
      <w:r>
        <w:t>using Mask RCNN</w:t>
      </w:r>
      <w:commentRangeEnd w:id="312"/>
      <w:r w:rsidR="003C2B3E">
        <w:rPr>
          <w:rStyle w:val="CommentReference"/>
        </w:rPr>
        <w:commentReference w:id="312"/>
      </w:r>
      <w:r>
        <w:t xml:space="preserve">. Due to </w:t>
      </w:r>
      <w:commentRangeStart w:id="313"/>
      <w:r>
        <w:t xml:space="preserve">incapability of not getting </w:t>
      </w:r>
      <w:commentRangeEnd w:id="313"/>
      <w:r w:rsidR="003C2B3E">
        <w:rPr>
          <w:rStyle w:val="CommentReference"/>
        </w:rPr>
        <w:commentReference w:id="313"/>
      </w:r>
      <w:r>
        <w:t xml:space="preserve">the classification of multiple objects in single picture and instance </w:t>
      </w:r>
      <w:r w:rsidR="00CF5CBF">
        <w:t>segmentation,</w:t>
      </w:r>
      <w:r>
        <w:t xml:space="preserve"> the </w:t>
      </w:r>
      <w:r w:rsidR="00CF5CBF">
        <w:t xml:space="preserve">other mentioned neural network model wasn’t able to perform well, though they are still state of the art. The results of classification and segmentation of Google street view was more than expected, </w:t>
      </w:r>
      <w:commentRangeStart w:id="314"/>
      <w:r w:rsidR="00CF5CBF">
        <w:t>Mask RCNN was able to detect roughly 99% of objects and classify them correctly</w:t>
      </w:r>
      <w:commentRangeEnd w:id="314"/>
      <w:r w:rsidR="003C2B3E">
        <w:rPr>
          <w:rStyle w:val="CommentReference"/>
        </w:rPr>
        <w:commentReference w:id="314"/>
      </w:r>
      <w:r w:rsidR="00CF5CBF">
        <w:t xml:space="preserve">. Though there were few </w:t>
      </w:r>
      <w:commentRangeStart w:id="315"/>
      <w:r w:rsidR="00CF5CBF">
        <w:t>misclassifications and left out objects, but the results were quite satisfying for start</w:t>
      </w:r>
      <w:commentRangeEnd w:id="315"/>
      <w:r w:rsidR="003C2B3E">
        <w:rPr>
          <w:rStyle w:val="CommentReference"/>
        </w:rPr>
        <w:commentReference w:id="315"/>
      </w:r>
      <w:r w:rsidR="00CF5CBF">
        <w:t>. The trees and other fine textured objects were able to hallucinate the network sometimes, but results can be still usable.</w:t>
      </w:r>
    </w:p>
    <w:p w14:paraId="0EA275F8" w14:textId="77777777" w:rsidR="00CF5CBF" w:rsidRDefault="00CF5CBF" w:rsidP="00A851F0">
      <w:pPr>
        <w:jc w:val="both"/>
      </w:pPr>
      <w:r>
        <w:t xml:space="preserve">The implementation of the project with the Google </w:t>
      </w:r>
      <w:proofErr w:type="spellStart"/>
      <w:r>
        <w:t>colab</w:t>
      </w:r>
      <w:proofErr w:type="spellEnd"/>
      <w:r>
        <w:t xml:space="preserve"> was done properly with small tweak. There were many times when Google </w:t>
      </w:r>
      <w:proofErr w:type="spellStart"/>
      <w:r>
        <w:t>colab</w:t>
      </w:r>
      <w:proofErr w:type="spellEnd"/>
      <w:r>
        <w:t xml:space="preserve"> </w:t>
      </w:r>
      <w:commentRangeStart w:id="316"/>
      <w:r>
        <w:t>crashes and restart itself which can be quite irritation</w:t>
      </w:r>
      <w:commentRangeEnd w:id="316"/>
      <w:r w:rsidR="001227FD">
        <w:rPr>
          <w:rStyle w:val="CommentReference"/>
        </w:rPr>
        <w:commentReference w:id="316"/>
      </w:r>
      <w:r>
        <w:t xml:space="preserve"> but on the other hand it provides high end resources like GPU and TPU for free which is quite good for Machine Learning Enthusiast.</w:t>
      </w:r>
    </w:p>
    <w:p w14:paraId="749D1531" w14:textId="654CF480" w:rsidR="003572CB" w:rsidRDefault="00CF5CBF" w:rsidP="00A851F0">
      <w:pPr>
        <w:jc w:val="both"/>
      </w:pPr>
      <w:r>
        <w:t xml:space="preserve">This project </w:t>
      </w:r>
      <w:r w:rsidR="00A851F0">
        <w:t>will be extended as the mater thesis with more scope as described in the future scope section with the complete software solution with combination of data science and user Interface.</w:t>
      </w:r>
      <w:r w:rsidR="003572CB">
        <w:br w:type="page"/>
      </w:r>
    </w:p>
    <w:p w14:paraId="5A0BB8D4" w14:textId="586F36A2" w:rsidR="003572CB" w:rsidRDefault="003572CB" w:rsidP="003572CB">
      <w:pPr>
        <w:pStyle w:val="Heading1"/>
        <w:numPr>
          <w:ilvl w:val="0"/>
          <w:numId w:val="1"/>
        </w:numPr>
        <w:rPr>
          <w:b/>
          <w:color w:val="000000" w:themeColor="text1"/>
        </w:rPr>
      </w:pPr>
      <w:bookmarkStart w:id="317" w:name="_Toc862761"/>
      <w:r w:rsidRPr="003572CB">
        <w:rPr>
          <w:b/>
          <w:color w:val="000000" w:themeColor="text1"/>
        </w:rPr>
        <w:lastRenderedPageBreak/>
        <w:t>References</w:t>
      </w:r>
      <w:bookmarkEnd w:id="317"/>
    </w:p>
    <w:p w14:paraId="3D8FBE04" w14:textId="614FF120" w:rsidR="00671E7E" w:rsidRDefault="00671E7E" w:rsidP="00671E7E">
      <w:pPr>
        <w:rPr>
          <w:i/>
        </w:rPr>
      </w:pPr>
      <w:r w:rsidRPr="00671E7E">
        <w:rPr>
          <w:i/>
        </w:rPr>
        <w:t xml:space="preserve">[1] </w:t>
      </w:r>
      <w:proofErr w:type="spellStart"/>
      <w:r w:rsidRPr="00671E7E">
        <w:rPr>
          <w:i/>
        </w:rPr>
        <w:t>Keras</w:t>
      </w:r>
      <w:proofErr w:type="spellEnd"/>
      <w:r w:rsidRPr="00671E7E">
        <w:rPr>
          <w:i/>
        </w:rPr>
        <w:t xml:space="preserve"> Documentation: </w:t>
      </w:r>
      <w:hyperlink r:id="rId48" w:history="1">
        <w:r w:rsidRPr="00DB39FB">
          <w:rPr>
            <w:rStyle w:val="Hyperlink"/>
            <w:i/>
          </w:rPr>
          <w:t>https://keras.io/</w:t>
        </w:r>
      </w:hyperlink>
    </w:p>
    <w:p w14:paraId="52E245B8" w14:textId="799827F9" w:rsidR="00A000A8" w:rsidRDefault="00A000A8" w:rsidP="00671E7E">
      <w:pPr>
        <w:rPr>
          <w:i/>
        </w:rPr>
      </w:pPr>
      <w:r>
        <w:rPr>
          <w:i/>
        </w:rPr>
        <w:t xml:space="preserve">[2] </w:t>
      </w:r>
      <w:proofErr w:type="spellStart"/>
      <w:r>
        <w:rPr>
          <w:i/>
        </w:rPr>
        <w:t>TensoFlow</w:t>
      </w:r>
      <w:proofErr w:type="spellEnd"/>
      <w:r>
        <w:rPr>
          <w:i/>
        </w:rPr>
        <w:t xml:space="preserve"> Documentation and Tutorials: </w:t>
      </w:r>
      <w:hyperlink r:id="rId49" w:history="1">
        <w:r w:rsidRPr="00DB39FB">
          <w:rPr>
            <w:rStyle w:val="Hyperlink"/>
            <w:i/>
          </w:rPr>
          <w:t>https://www.tensorflow.org/tutorials</w:t>
        </w:r>
      </w:hyperlink>
    </w:p>
    <w:p w14:paraId="5B130E31" w14:textId="775D811E" w:rsidR="00BC5A0A" w:rsidRDefault="00BC5A0A" w:rsidP="00BC5A0A">
      <w:pPr>
        <w:rPr>
          <w:i/>
        </w:rPr>
      </w:pPr>
      <w:r>
        <w:rPr>
          <w:i/>
        </w:rPr>
        <w:t xml:space="preserve">[3] ImageNet: </w:t>
      </w:r>
      <w:r w:rsidRPr="00BC5A0A">
        <w:rPr>
          <w:i/>
        </w:rPr>
        <w:t>http://www.image-net.org/</w:t>
      </w:r>
    </w:p>
    <w:p w14:paraId="19BF5EC0" w14:textId="77F22068" w:rsidR="00A000A8" w:rsidRDefault="00A000A8" w:rsidP="00671E7E">
      <w:pPr>
        <w:rPr>
          <w:i/>
        </w:rPr>
      </w:pPr>
      <w:r>
        <w:rPr>
          <w:i/>
        </w:rPr>
        <w:t>[</w:t>
      </w:r>
      <w:r w:rsidR="00BC5A0A">
        <w:rPr>
          <w:i/>
        </w:rPr>
        <w:t>4</w:t>
      </w:r>
      <w:r>
        <w:rPr>
          <w:i/>
        </w:rPr>
        <w:t xml:space="preserve">] Google </w:t>
      </w:r>
      <w:proofErr w:type="spellStart"/>
      <w:r>
        <w:rPr>
          <w:i/>
        </w:rPr>
        <w:t>Colab</w:t>
      </w:r>
      <w:proofErr w:type="spellEnd"/>
      <w:r>
        <w:rPr>
          <w:i/>
        </w:rPr>
        <w:t xml:space="preserve"> FAQ: </w:t>
      </w:r>
      <w:hyperlink r:id="rId50" w:history="1">
        <w:r w:rsidR="00BC5A0A" w:rsidRPr="00DB39FB">
          <w:rPr>
            <w:rStyle w:val="Hyperlink"/>
            <w:i/>
          </w:rPr>
          <w:t>https://research.google.com/colaboratory/faq.html</w:t>
        </w:r>
      </w:hyperlink>
    </w:p>
    <w:p w14:paraId="101697FB" w14:textId="77777777" w:rsidR="00BC5A0A" w:rsidRPr="00BB282F" w:rsidRDefault="00BC5A0A" w:rsidP="00BC5A0A">
      <w:pPr>
        <w:pStyle w:val="NormalWeb"/>
        <w:ind w:left="480" w:hanging="480"/>
        <w:rPr>
          <w:i/>
        </w:rPr>
      </w:pPr>
      <w:r>
        <w:rPr>
          <w:i/>
        </w:rPr>
        <w:t xml:space="preserve">[5] </w:t>
      </w:r>
      <w:r w:rsidRPr="00BB282F">
        <w:rPr>
          <w:i/>
        </w:rPr>
        <w:t xml:space="preserve">He, K., </w:t>
      </w:r>
      <w:proofErr w:type="spellStart"/>
      <w:r w:rsidRPr="00BB282F">
        <w:rPr>
          <w:i/>
        </w:rPr>
        <w:t>Gkioxari</w:t>
      </w:r>
      <w:proofErr w:type="spellEnd"/>
      <w:r w:rsidRPr="00BB282F">
        <w:rPr>
          <w:i/>
        </w:rPr>
        <w:t xml:space="preserve">, G., Dollar, P., &amp; </w:t>
      </w:r>
      <w:proofErr w:type="spellStart"/>
      <w:r w:rsidRPr="00BB282F">
        <w:rPr>
          <w:i/>
        </w:rPr>
        <w:t>Girshick</w:t>
      </w:r>
      <w:proofErr w:type="spellEnd"/>
      <w:r w:rsidRPr="00BB282F">
        <w:rPr>
          <w:i/>
        </w:rPr>
        <w:t xml:space="preserve">, R. (2017). Mask R-CNN. </w:t>
      </w:r>
      <w:r w:rsidRPr="00BB282F">
        <w:rPr>
          <w:i/>
          <w:iCs/>
        </w:rPr>
        <w:t>Proceedings of the IEEE International Conference on Computer Vision</w:t>
      </w:r>
      <w:r w:rsidRPr="00BB282F">
        <w:rPr>
          <w:i/>
        </w:rPr>
        <w:t xml:space="preserve">, </w:t>
      </w:r>
      <w:r w:rsidRPr="00BB282F">
        <w:rPr>
          <w:i/>
          <w:iCs/>
        </w:rPr>
        <w:t>2017</w:t>
      </w:r>
      <w:r w:rsidRPr="00BB282F">
        <w:rPr>
          <w:i/>
        </w:rPr>
        <w:t>–</w:t>
      </w:r>
      <w:proofErr w:type="spellStart"/>
      <w:r w:rsidRPr="00BB282F">
        <w:rPr>
          <w:i/>
          <w:iCs/>
        </w:rPr>
        <w:t>Octob</w:t>
      </w:r>
      <w:proofErr w:type="spellEnd"/>
      <w:r w:rsidRPr="00BB282F">
        <w:rPr>
          <w:i/>
        </w:rPr>
        <w:t>, 2980–2988. https://doi.org/10.1109/ICCV.2017.322</w:t>
      </w:r>
    </w:p>
    <w:p w14:paraId="52853E8A" w14:textId="647CB79C" w:rsidR="00BC5A0A" w:rsidRDefault="00BC5A0A" w:rsidP="00BC5A0A">
      <w:pPr>
        <w:pStyle w:val="NormalWeb"/>
        <w:ind w:left="480" w:hanging="480"/>
      </w:pPr>
      <w:r>
        <w:rPr>
          <w:i/>
        </w:rPr>
        <w:t>[6]</w:t>
      </w:r>
      <w:r w:rsidRPr="00BC5A0A">
        <w:t xml:space="preserve"> </w:t>
      </w:r>
      <w:r w:rsidRPr="00BB282F">
        <w:rPr>
          <w:i/>
        </w:rPr>
        <w:t>Brown, A. (2017). Introduction to Object Detection &amp; Image Segmentation.</w:t>
      </w:r>
    </w:p>
    <w:p w14:paraId="5C15DD8E" w14:textId="5FA7DC22" w:rsidR="00BB282F" w:rsidRPr="00BB282F" w:rsidRDefault="00BB282F" w:rsidP="00BB282F">
      <w:pPr>
        <w:pStyle w:val="NormalWeb"/>
        <w:ind w:left="480" w:hanging="480"/>
        <w:rPr>
          <w:i/>
        </w:rPr>
      </w:pPr>
      <w:r>
        <w:rPr>
          <w:i/>
        </w:rPr>
        <w:t>[7]</w:t>
      </w:r>
      <w:r w:rsidRPr="00BB282F">
        <w:t xml:space="preserve"> </w:t>
      </w:r>
      <w:r w:rsidRPr="00BB282F">
        <w:rPr>
          <w:i/>
        </w:rPr>
        <w:t xml:space="preserve">[13] GOODFELLOW, Ian; BENGIO, </w:t>
      </w:r>
      <w:proofErr w:type="spellStart"/>
      <w:r w:rsidRPr="00BB282F">
        <w:rPr>
          <w:i/>
        </w:rPr>
        <w:t>Yoshua</w:t>
      </w:r>
      <w:proofErr w:type="spellEnd"/>
      <w:r w:rsidRPr="00BB282F">
        <w:rPr>
          <w:i/>
        </w:rPr>
        <w:t xml:space="preserve"> and COURVILLE, Aaron. Deep Learning.</w:t>
      </w:r>
    </w:p>
    <w:p w14:paraId="1F9CCF70" w14:textId="14839E14" w:rsidR="00BB282F" w:rsidRDefault="00BB282F" w:rsidP="00BB282F">
      <w:pPr>
        <w:pStyle w:val="NormalWeb"/>
        <w:ind w:left="480" w:hanging="480"/>
        <w:rPr>
          <w:i/>
        </w:rPr>
      </w:pPr>
      <w:r w:rsidRPr="00BB282F">
        <w:rPr>
          <w:i/>
        </w:rPr>
        <w:t xml:space="preserve">MIT Press, 2016. </w:t>
      </w:r>
      <w:hyperlink r:id="rId51" w:history="1">
        <w:r w:rsidRPr="00DB39FB">
          <w:rPr>
            <w:rStyle w:val="Hyperlink"/>
            <w:i/>
          </w:rPr>
          <w:t>http://www.deeplearningbook.org</w:t>
        </w:r>
      </w:hyperlink>
      <w:r w:rsidRPr="00BB282F">
        <w:rPr>
          <w:i/>
        </w:rPr>
        <w:t>.</w:t>
      </w:r>
    </w:p>
    <w:p w14:paraId="185420E9" w14:textId="016556FD" w:rsidR="008457C1" w:rsidRDefault="008457C1" w:rsidP="00BB282F">
      <w:pPr>
        <w:pStyle w:val="NormalWeb"/>
        <w:ind w:left="480" w:hanging="480"/>
        <w:rPr>
          <w:i/>
        </w:rPr>
      </w:pPr>
      <w:r>
        <w:rPr>
          <w:i/>
        </w:rPr>
        <w:t>[8]</w:t>
      </w:r>
      <w:r w:rsidRPr="008457C1">
        <w:t xml:space="preserve"> </w:t>
      </w:r>
      <w:hyperlink r:id="rId52" w:history="1">
        <w:r w:rsidRPr="00DB39FB">
          <w:rPr>
            <w:rStyle w:val="Hyperlink"/>
            <w:i/>
          </w:rPr>
          <w:t>https://towardsdatascience.com/how-do-artificial-neural-networks-learn-773e46399fc7</w:t>
        </w:r>
      </w:hyperlink>
    </w:p>
    <w:p w14:paraId="633E54A3" w14:textId="4CB40236" w:rsidR="008457C1" w:rsidRDefault="008457C1" w:rsidP="00BB282F">
      <w:pPr>
        <w:pStyle w:val="NormalWeb"/>
        <w:ind w:left="480" w:hanging="480"/>
        <w:rPr>
          <w:i/>
        </w:rPr>
      </w:pPr>
      <w:r>
        <w:rPr>
          <w:i/>
        </w:rPr>
        <w:t>[9]</w:t>
      </w:r>
      <w:r w:rsidR="002C1D3C" w:rsidRPr="002C1D3C">
        <w:t xml:space="preserve"> </w:t>
      </w:r>
      <w:hyperlink r:id="rId53" w:history="1">
        <w:r w:rsidR="002C1D3C" w:rsidRPr="00DB39FB">
          <w:rPr>
            <w:rStyle w:val="Hyperlink"/>
            <w:i/>
          </w:rPr>
          <w:t>https://medium.com/@RaghavPrabhu/understanding-of-convolutional-neural-network-cnn-deep-learning-99760835f148</w:t>
        </w:r>
      </w:hyperlink>
    </w:p>
    <w:p w14:paraId="4595CCCC" w14:textId="77777777" w:rsidR="009F24B1" w:rsidRDefault="00CC4589" w:rsidP="009F24B1">
      <w:pPr>
        <w:pStyle w:val="NormalWeb"/>
        <w:ind w:left="480" w:hanging="480"/>
      </w:pPr>
      <w:r>
        <w:rPr>
          <w:i/>
        </w:rPr>
        <w:t xml:space="preserve">[10] </w:t>
      </w:r>
      <w:proofErr w:type="spellStart"/>
      <w:r w:rsidR="009F24B1" w:rsidRPr="009F24B1">
        <w:rPr>
          <w:i/>
        </w:rPr>
        <w:t>Chollet</w:t>
      </w:r>
      <w:proofErr w:type="spellEnd"/>
      <w:r w:rsidR="009F24B1" w:rsidRPr="009F24B1">
        <w:rPr>
          <w:i/>
        </w:rPr>
        <w:t xml:space="preserve">, F. (2017). </w:t>
      </w:r>
      <w:proofErr w:type="spellStart"/>
      <w:r w:rsidR="009F24B1" w:rsidRPr="009F24B1">
        <w:rPr>
          <w:i/>
        </w:rPr>
        <w:t>Xception</w:t>
      </w:r>
      <w:proofErr w:type="spellEnd"/>
      <w:r w:rsidR="009F24B1" w:rsidRPr="009F24B1">
        <w:rPr>
          <w:i/>
        </w:rPr>
        <w:t xml:space="preserve">: Deep learning with </w:t>
      </w:r>
      <w:proofErr w:type="spellStart"/>
      <w:r w:rsidR="009F24B1" w:rsidRPr="009F24B1">
        <w:rPr>
          <w:i/>
        </w:rPr>
        <w:t>depthwise</w:t>
      </w:r>
      <w:proofErr w:type="spellEnd"/>
      <w:r w:rsidR="009F24B1" w:rsidRPr="009F24B1">
        <w:rPr>
          <w:i/>
        </w:rPr>
        <w:t xml:space="preserve"> separable convolutions. </w:t>
      </w:r>
      <w:r w:rsidR="009F24B1" w:rsidRPr="009F24B1">
        <w:rPr>
          <w:i/>
          <w:iCs/>
        </w:rPr>
        <w:t>Proceedings - 30th IEEE Conference on Computer Vision and Pattern Recognition, CVPR 2017</w:t>
      </w:r>
      <w:r w:rsidR="009F24B1" w:rsidRPr="009F24B1">
        <w:rPr>
          <w:i/>
        </w:rPr>
        <w:t xml:space="preserve">, </w:t>
      </w:r>
      <w:r w:rsidR="009F24B1" w:rsidRPr="009F24B1">
        <w:rPr>
          <w:i/>
          <w:iCs/>
        </w:rPr>
        <w:t>2017</w:t>
      </w:r>
      <w:r w:rsidR="009F24B1" w:rsidRPr="009F24B1">
        <w:rPr>
          <w:i/>
        </w:rPr>
        <w:t>–</w:t>
      </w:r>
      <w:proofErr w:type="gramStart"/>
      <w:r w:rsidR="009F24B1" w:rsidRPr="009F24B1">
        <w:rPr>
          <w:i/>
          <w:iCs/>
        </w:rPr>
        <w:t>January</w:t>
      </w:r>
      <w:r w:rsidR="009F24B1" w:rsidRPr="009F24B1">
        <w:rPr>
          <w:i/>
        </w:rPr>
        <w:t>,</w:t>
      </w:r>
      <w:proofErr w:type="gramEnd"/>
      <w:r w:rsidR="009F24B1" w:rsidRPr="009F24B1">
        <w:rPr>
          <w:i/>
        </w:rPr>
        <w:t xml:space="preserve"> 1800–1807. https://doi.org/10.1109/CVPR.2017.195</w:t>
      </w:r>
    </w:p>
    <w:p w14:paraId="30C5A204" w14:textId="6326C242" w:rsidR="00CC4589" w:rsidRDefault="0088401C" w:rsidP="00BB282F">
      <w:pPr>
        <w:pStyle w:val="NormalWeb"/>
        <w:ind w:left="480" w:hanging="480"/>
        <w:rPr>
          <w:i/>
        </w:rPr>
      </w:pPr>
      <w:r>
        <w:rPr>
          <w:i/>
        </w:rPr>
        <w:t>[11]</w:t>
      </w:r>
      <w:r w:rsidRPr="0088401C">
        <w:t xml:space="preserve"> </w:t>
      </w:r>
      <w:r w:rsidRPr="0088401C">
        <w:rPr>
          <w:i/>
        </w:rPr>
        <w:t>https://www.pyimagesearch.com/2017/03/20/imagenet-vggnet-resnet-inception-xception-keras/</w:t>
      </w:r>
    </w:p>
    <w:p w14:paraId="11812C0A" w14:textId="4B261AA7" w:rsidR="002C1D3C" w:rsidRDefault="004D53C7" w:rsidP="00BB282F">
      <w:pPr>
        <w:pStyle w:val="NormalWeb"/>
        <w:ind w:left="480" w:hanging="480"/>
        <w:rPr>
          <w:i/>
        </w:rPr>
      </w:pPr>
      <w:r>
        <w:rPr>
          <w:i/>
        </w:rPr>
        <w:t>[12]</w:t>
      </w:r>
      <w:r w:rsidRPr="004D53C7">
        <w:t xml:space="preserve"> </w:t>
      </w:r>
      <w:r w:rsidRPr="004D53C7">
        <w:rPr>
          <w:i/>
        </w:rPr>
        <w:t>https://www.quora.com/What-is-the-deep-neural-network-known-as-%E2%80%9CResNet-50%E2%80%9D</w:t>
      </w:r>
    </w:p>
    <w:p w14:paraId="111EBB4D" w14:textId="10F2D489" w:rsidR="0041196C" w:rsidRDefault="0041196C" w:rsidP="0041196C">
      <w:pPr>
        <w:pStyle w:val="NormalWeb"/>
        <w:ind w:left="480" w:hanging="480"/>
        <w:rPr>
          <w:i/>
        </w:rPr>
      </w:pPr>
      <w:r w:rsidRPr="0041196C">
        <w:rPr>
          <w:i/>
        </w:rPr>
        <w:t>[13]</w:t>
      </w:r>
      <w:r w:rsidRPr="0041196C">
        <w:t xml:space="preserve"> </w:t>
      </w:r>
      <w:proofErr w:type="spellStart"/>
      <w:r w:rsidRPr="0041196C">
        <w:rPr>
          <w:i/>
        </w:rPr>
        <w:t>Szegedy</w:t>
      </w:r>
      <w:proofErr w:type="spellEnd"/>
      <w:r w:rsidRPr="0041196C">
        <w:rPr>
          <w:i/>
        </w:rPr>
        <w:t xml:space="preserve">, C., </w:t>
      </w:r>
      <w:proofErr w:type="spellStart"/>
      <w:r w:rsidRPr="0041196C">
        <w:rPr>
          <w:i/>
        </w:rPr>
        <w:t>Vanhoucke</w:t>
      </w:r>
      <w:proofErr w:type="spellEnd"/>
      <w:r w:rsidRPr="0041196C">
        <w:rPr>
          <w:i/>
        </w:rPr>
        <w:t xml:space="preserve">, V., </w:t>
      </w:r>
      <w:proofErr w:type="spellStart"/>
      <w:r w:rsidRPr="0041196C">
        <w:rPr>
          <w:i/>
        </w:rPr>
        <w:t>Ioffe</w:t>
      </w:r>
      <w:proofErr w:type="spellEnd"/>
      <w:r w:rsidRPr="0041196C">
        <w:rPr>
          <w:i/>
        </w:rPr>
        <w:t xml:space="preserve">, S., </w:t>
      </w:r>
      <w:proofErr w:type="spellStart"/>
      <w:r w:rsidRPr="0041196C">
        <w:rPr>
          <w:i/>
        </w:rPr>
        <w:t>Shlens</w:t>
      </w:r>
      <w:proofErr w:type="spellEnd"/>
      <w:r w:rsidRPr="0041196C">
        <w:rPr>
          <w:i/>
        </w:rPr>
        <w:t xml:space="preserve">, J., &amp; </w:t>
      </w:r>
      <w:proofErr w:type="spellStart"/>
      <w:r w:rsidRPr="0041196C">
        <w:rPr>
          <w:i/>
        </w:rPr>
        <w:t>Wojna</w:t>
      </w:r>
      <w:proofErr w:type="spellEnd"/>
      <w:r w:rsidRPr="0041196C">
        <w:rPr>
          <w:i/>
        </w:rPr>
        <w:t xml:space="preserve">, Z. (2015). Rethinking the Inception Architecture for Computer Vision. </w:t>
      </w:r>
      <w:hyperlink r:id="rId54" w:history="1">
        <w:r w:rsidRPr="005A4A9B">
          <w:rPr>
            <w:rStyle w:val="Hyperlink"/>
            <w:i/>
          </w:rPr>
          <w:t>https://doi.org/10.1109/CVPR.2016.308</w:t>
        </w:r>
      </w:hyperlink>
    </w:p>
    <w:p w14:paraId="2C710964" w14:textId="07821554" w:rsidR="0041196C" w:rsidRDefault="0041196C" w:rsidP="0041196C">
      <w:pPr>
        <w:pStyle w:val="NormalWeb"/>
        <w:ind w:left="480" w:hanging="480"/>
      </w:pPr>
      <w:r>
        <w:rPr>
          <w:i/>
        </w:rPr>
        <w:t>[14]</w:t>
      </w:r>
      <w:r w:rsidRPr="0041196C">
        <w:t xml:space="preserve"> </w:t>
      </w:r>
      <w:proofErr w:type="spellStart"/>
      <w:r>
        <w:t>Chollet</w:t>
      </w:r>
      <w:proofErr w:type="spellEnd"/>
      <w:r>
        <w:t xml:space="preserve">, F. (2017). </w:t>
      </w:r>
      <w:proofErr w:type="spellStart"/>
      <w:r>
        <w:t>Xception</w:t>
      </w:r>
      <w:proofErr w:type="spellEnd"/>
      <w:r>
        <w:t xml:space="preserve">: Deep learning with </w:t>
      </w:r>
      <w:proofErr w:type="spellStart"/>
      <w:r>
        <w:t>depthwise</w:t>
      </w:r>
      <w:proofErr w:type="spellEnd"/>
      <w:r>
        <w:t xml:space="preserve"> separable convolutions. </w:t>
      </w:r>
      <w:r>
        <w:rPr>
          <w:i/>
          <w:iCs/>
        </w:rPr>
        <w:t>Proceedings - 30th IEEE Conference on Computer Vision and Pattern Recognition, CVPR 2017</w:t>
      </w:r>
      <w:r>
        <w:t xml:space="preserve">, </w:t>
      </w:r>
      <w:r>
        <w:rPr>
          <w:i/>
          <w:iCs/>
        </w:rPr>
        <w:t>2017</w:t>
      </w:r>
      <w:r>
        <w:t>–</w:t>
      </w:r>
      <w:proofErr w:type="spellStart"/>
      <w:r>
        <w:rPr>
          <w:i/>
          <w:iCs/>
        </w:rPr>
        <w:t>Janua</w:t>
      </w:r>
      <w:proofErr w:type="spellEnd"/>
      <w:r>
        <w:t>, 1800–1807. https://doi.org/10.1109/CVPR.2017.195</w:t>
      </w:r>
    </w:p>
    <w:p w14:paraId="167B839B" w14:textId="1B748CE1" w:rsidR="00A16319" w:rsidRPr="00A16319" w:rsidRDefault="00A16319" w:rsidP="00A16319">
      <w:pPr>
        <w:pStyle w:val="NormalWeb"/>
        <w:ind w:left="480" w:hanging="480"/>
        <w:rPr>
          <w:i/>
        </w:rPr>
      </w:pPr>
      <w:r w:rsidRPr="00A16319">
        <w:rPr>
          <w:i/>
        </w:rPr>
        <w:t>[15]</w:t>
      </w:r>
      <w:r w:rsidRPr="00A16319">
        <w:t xml:space="preserve"> </w:t>
      </w:r>
      <w:r w:rsidRPr="00A16319">
        <w:rPr>
          <w:i/>
        </w:rPr>
        <w:t xml:space="preserve">Sandler, M., Howard, A., Zhu, M., </w:t>
      </w:r>
      <w:proofErr w:type="spellStart"/>
      <w:r w:rsidRPr="00A16319">
        <w:rPr>
          <w:i/>
        </w:rPr>
        <w:t>Zhmoginov</w:t>
      </w:r>
      <w:proofErr w:type="spellEnd"/>
      <w:r w:rsidRPr="00A16319">
        <w:rPr>
          <w:i/>
        </w:rPr>
        <w:t>, A., &amp; Chen, L.-C. (2018). MobileNetV2: Inverted Residuals and Linear Bottlenecks. https://doi.org/10.1134/S0001434607010294</w:t>
      </w:r>
    </w:p>
    <w:p w14:paraId="76853208" w14:textId="1629DDC2" w:rsidR="00A16319" w:rsidRDefault="00E40D63" w:rsidP="00A16319">
      <w:pPr>
        <w:pStyle w:val="NormalWeb"/>
        <w:ind w:left="480" w:hanging="480"/>
        <w:rPr>
          <w:i/>
        </w:rPr>
      </w:pPr>
      <w:r>
        <w:rPr>
          <w:i/>
        </w:rPr>
        <w:t>[16]</w:t>
      </w:r>
      <w:r w:rsidRPr="00E40D63">
        <w:t xml:space="preserve"> </w:t>
      </w:r>
      <w:hyperlink r:id="rId55" w:history="1">
        <w:r w:rsidRPr="005A4A9B">
          <w:rPr>
            <w:rStyle w:val="Hyperlink"/>
            <w:i/>
          </w:rPr>
          <w:t>https://ai.googleblog.com/2018/04/mobilenetv2-next-generation-of-on.html</w:t>
        </w:r>
      </w:hyperlink>
    </w:p>
    <w:p w14:paraId="72FE35BA" w14:textId="1D600580" w:rsidR="00E40D63" w:rsidRDefault="00E40D63" w:rsidP="00E40D63">
      <w:pPr>
        <w:pStyle w:val="NormalWeb"/>
        <w:ind w:left="480" w:hanging="480"/>
      </w:pPr>
      <w:r>
        <w:rPr>
          <w:i/>
        </w:rPr>
        <w:lastRenderedPageBreak/>
        <w:t>[17]</w:t>
      </w:r>
      <w:r w:rsidRPr="00E40D63">
        <w:t xml:space="preserve"> </w:t>
      </w:r>
      <w:r>
        <w:t xml:space="preserve">Huang, G., Liu, Z., Van Der </w:t>
      </w:r>
      <w:proofErr w:type="spellStart"/>
      <w:r>
        <w:t>Maaten</w:t>
      </w:r>
      <w:proofErr w:type="spellEnd"/>
      <w:r>
        <w:t xml:space="preserve">, L., &amp; Weinberger, K. Q. (2017). Densely connected convolutional networks. </w:t>
      </w:r>
      <w:r>
        <w:rPr>
          <w:i/>
          <w:iCs/>
        </w:rPr>
        <w:t>Proceedings - 30th IEEE Conference on Computer Vision and Pattern Recognition, CVPR 2017</w:t>
      </w:r>
      <w:r>
        <w:t xml:space="preserve">, </w:t>
      </w:r>
      <w:r>
        <w:rPr>
          <w:i/>
          <w:iCs/>
        </w:rPr>
        <w:t>2017</w:t>
      </w:r>
      <w:r>
        <w:t>–</w:t>
      </w:r>
      <w:proofErr w:type="gramStart"/>
      <w:r>
        <w:rPr>
          <w:i/>
          <w:iCs/>
        </w:rPr>
        <w:t>January</w:t>
      </w:r>
      <w:r>
        <w:t>,</w:t>
      </w:r>
      <w:proofErr w:type="gramEnd"/>
      <w:r>
        <w:t xml:space="preserve"> 2261–2269. https://doi.org/10.1109/CVPR.2017.243</w:t>
      </w:r>
    </w:p>
    <w:p w14:paraId="30E5552C" w14:textId="4D8C13F1" w:rsidR="00E40D63" w:rsidRPr="00A16319" w:rsidRDefault="00B50CAE" w:rsidP="00A16319">
      <w:pPr>
        <w:pStyle w:val="NormalWeb"/>
        <w:ind w:left="480" w:hanging="480"/>
        <w:rPr>
          <w:i/>
        </w:rPr>
      </w:pPr>
      <w:r>
        <w:rPr>
          <w:i/>
        </w:rPr>
        <w:t>[18]</w:t>
      </w:r>
      <w:r w:rsidRPr="00B50CAE">
        <w:t xml:space="preserve"> </w:t>
      </w:r>
      <w:r w:rsidRPr="00B50CAE">
        <w:rPr>
          <w:i/>
        </w:rPr>
        <w:t>https://towardsdatascience.com/densenet-2810936aeebb</w:t>
      </w:r>
    </w:p>
    <w:p w14:paraId="635C6042" w14:textId="69E5A708" w:rsidR="00B50CAE" w:rsidRDefault="00B50CAE" w:rsidP="00B50CAE">
      <w:pPr>
        <w:pStyle w:val="NormalWeb"/>
        <w:ind w:left="480" w:hanging="480"/>
      </w:pPr>
      <w:r>
        <w:rPr>
          <w:i/>
        </w:rPr>
        <w:t>[19]</w:t>
      </w:r>
      <w:r w:rsidRPr="00B50CAE">
        <w:t xml:space="preserve"> </w:t>
      </w:r>
      <w:proofErr w:type="spellStart"/>
      <w:r>
        <w:t>Zoph</w:t>
      </w:r>
      <w:proofErr w:type="spellEnd"/>
      <w:r>
        <w:t xml:space="preserve">, B., &amp; </w:t>
      </w:r>
      <w:proofErr w:type="spellStart"/>
      <w:r>
        <w:t>Shlens</w:t>
      </w:r>
      <w:proofErr w:type="spellEnd"/>
      <w:r>
        <w:t>, J. (n.d.). Learning Transferable Architectures for Scalable Image Recognition.</w:t>
      </w:r>
    </w:p>
    <w:p w14:paraId="7E37FD19" w14:textId="54A50992" w:rsidR="0041196C" w:rsidRPr="0041196C" w:rsidRDefault="00B151D9" w:rsidP="0041196C">
      <w:pPr>
        <w:pStyle w:val="NormalWeb"/>
        <w:ind w:left="480" w:hanging="480"/>
        <w:rPr>
          <w:i/>
        </w:rPr>
      </w:pPr>
      <w:r>
        <w:rPr>
          <w:i/>
        </w:rPr>
        <w:t>[20]</w:t>
      </w:r>
      <w:r w:rsidRPr="00B151D9">
        <w:t xml:space="preserve"> </w:t>
      </w:r>
      <w:r w:rsidRPr="00B151D9">
        <w:rPr>
          <w:i/>
        </w:rPr>
        <w:t>https://ai.googleblog.com/2017/11/automl-for-large-scale-image.html</w:t>
      </w:r>
    </w:p>
    <w:p w14:paraId="4999CE7F" w14:textId="0019D92C" w:rsidR="00BB282F" w:rsidRPr="0041196C" w:rsidRDefault="00895118" w:rsidP="00BB282F">
      <w:pPr>
        <w:pStyle w:val="NormalWeb"/>
        <w:ind w:left="480" w:hanging="480"/>
        <w:rPr>
          <w:i/>
        </w:rPr>
      </w:pPr>
      <w:r>
        <w:rPr>
          <w:i/>
        </w:rPr>
        <w:t>[21]</w:t>
      </w:r>
      <w:r w:rsidRPr="00895118">
        <w:t xml:space="preserve"> </w:t>
      </w:r>
      <w:r w:rsidRPr="00895118">
        <w:rPr>
          <w:i/>
        </w:rPr>
        <w:t>https://medium.com/@ajayuppili/mask-r-cnn-explained-7f82bec890e3</w:t>
      </w:r>
    </w:p>
    <w:p w14:paraId="12E0F2F3" w14:textId="5AD5104B" w:rsidR="00895118" w:rsidRPr="00895118" w:rsidRDefault="00895118" w:rsidP="00895118">
      <w:pPr>
        <w:pStyle w:val="NormalWeb"/>
        <w:ind w:left="480" w:hanging="480"/>
        <w:rPr>
          <w:i/>
        </w:rPr>
      </w:pPr>
      <w:r>
        <w:rPr>
          <w:i/>
        </w:rPr>
        <w:t>[22]</w:t>
      </w:r>
      <w:r w:rsidRPr="00895118">
        <w:t xml:space="preserve"> </w:t>
      </w:r>
      <w:r w:rsidRPr="00895118">
        <w:rPr>
          <w:i/>
        </w:rPr>
        <w:t xml:space="preserve">Ren, S., He, K., </w:t>
      </w:r>
      <w:proofErr w:type="spellStart"/>
      <w:r w:rsidRPr="00895118">
        <w:rPr>
          <w:i/>
        </w:rPr>
        <w:t>Girshick</w:t>
      </w:r>
      <w:proofErr w:type="spellEnd"/>
      <w:r w:rsidRPr="00895118">
        <w:rPr>
          <w:i/>
        </w:rPr>
        <w:t>, R., &amp; Sun, J. (n.d.). Faster R-</w:t>
      </w:r>
      <w:proofErr w:type="gramStart"/>
      <w:r w:rsidRPr="00895118">
        <w:rPr>
          <w:i/>
        </w:rPr>
        <w:t>CNN :</w:t>
      </w:r>
      <w:proofErr w:type="gramEnd"/>
      <w:r w:rsidRPr="00895118">
        <w:rPr>
          <w:i/>
        </w:rPr>
        <w:t xml:space="preserve"> Towards Real-Time Object Detection with Region Proposal Networks, 1–14.</w:t>
      </w:r>
    </w:p>
    <w:p w14:paraId="309F0B89" w14:textId="2C17B3D4" w:rsidR="00BC5A0A" w:rsidRDefault="000F6A52" w:rsidP="00BC5A0A">
      <w:pPr>
        <w:pStyle w:val="NormalWeb"/>
        <w:ind w:left="480" w:hanging="480"/>
        <w:rPr>
          <w:i/>
        </w:rPr>
      </w:pPr>
      <w:r>
        <w:rPr>
          <w:i/>
        </w:rPr>
        <w:t>[23]</w:t>
      </w:r>
      <w:r w:rsidRPr="000F6A52">
        <w:t xml:space="preserve"> </w:t>
      </w:r>
      <w:r w:rsidRPr="000F6A52">
        <w:rPr>
          <w:i/>
        </w:rPr>
        <w:t>https://engineering.matterport.com/splash-of-color-instance-segmentation-with-mask-r-cnn-and-tensorflow-7c761e238b46</w:t>
      </w:r>
    </w:p>
    <w:p w14:paraId="1ED2238E" w14:textId="3F2019AF" w:rsidR="00BC5A0A" w:rsidRDefault="0072040D" w:rsidP="00671E7E">
      <w:pPr>
        <w:rPr>
          <w:i/>
        </w:rPr>
      </w:pPr>
      <w:r>
        <w:rPr>
          <w:i/>
        </w:rPr>
        <w:t>[24]</w:t>
      </w:r>
      <w:r w:rsidRPr="0072040D">
        <w:t xml:space="preserve"> </w:t>
      </w:r>
      <w:r w:rsidRPr="0072040D">
        <w:rPr>
          <w:i/>
        </w:rPr>
        <w:t>http://cs231n.stanford.edu/</w:t>
      </w:r>
    </w:p>
    <w:p w14:paraId="037A21F4" w14:textId="77777777" w:rsidR="00A000A8" w:rsidRDefault="00A000A8" w:rsidP="00671E7E">
      <w:pPr>
        <w:rPr>
          <w:i/>
        </w:rPr>
      </w:pPr>
    </w:p>
    <w:p w14:paraId="235A7F9C" w14:textId="77777777" w:rsidR="00671E7E" w:rsidRPr="00671E7E" w:rsidRDefault="00671E7E" w:rsidP="00671E7E">
      <w:pPr>
        <w:rPr>
          <w:i/>
        </w:rPr>
      </w:pPr>
    </w:p>
    <w:p w14:paraId="4360A1E2" w14:textId="50865C9E" w:rsidR="00671E7E" w:rsidRDefault="00671E7E">
      <w:r>
        <w:br w:type="page"/>
      </w:r>
    </w:p>
    <w:p w14:paraId="1CCCB2E3" w14:textId="4B9BFEF3" w:rsidR="003572CB" w:rsidRDefault="003572CB" w:rsidP="003572CB">
      <w:pPr>
        <w:pStyle w:val="Heading1"/>
        <w:numPr>
          <w:ilvl w:val="0"/>
          <w:numId w:val="1"/>
        </w:numPr>
        <w:rPr>
          <w:b/>
          <w:color w:val="000000" w:themeColor="text1"/>
        </w:rPr>
      </w:pPr>
      <w:bookmarkStart w:id="318" w:name="_Toc862762"/>
      <w:r w:rsidRPr="003572CB">
        <w:rPr>
          <w:b/>
          <w:color w:val="000000" w:themeColor="text1"/>
        </w:rPr>
        <w:lastRenderedPageBreak/>
        <w:t>Appendix</w:t>
      </w:r>
      <w:bookmarkEnd w:id="318"/>
    </w:p>
    <w:p w14:paraId="31068D04" w14:textId="0010DD16" w:rsidR="00BB6B35" w:rsidRPr="00BB6B35" w:rsidRDefault="00BB6B35" w:rsidP="00BB6B35">
      <w:r>
        <w:t>Code for pretrained model Masked RCNN</w:t>
      </w:r>
    </w:p>
    <w:p w14:paraId="79A2FB37" w14:textId="55DBD002" w:rsidR="00BB6B35" w:rsidRPr="00BB6B35" w:rsidRDefault="00BB6B35" w:rsidP="00BB6B35">
      <w:pPr>
        <w:pStyle w:val="HTMLPreformatted"/>
        <w:shd w:val="clear" w:color="auto" w:fill="FFFFFF"/>
        <w:ind w:left="720"/>
        <w:rPr>
          <w:color w:val="000000"/>
          <w:sz w:val="16"/>
          <w:szCs w:val="12"/>
        </w:rPr>
      </w:pPr>
      <w:r w:rsidRPr="00BB6B35">
        <w:rPr>
          <w:i/>
          <w:iCs/>
          <w:color w:val="808080"/>
          <w:sz w:val="16"/>
          <w:szCs w:val="12"/>
        </w:rPr>
        <w:br/>
        <w:t xml:space="preserve">Automatically generated by </w:t>
      </w:r>
      <w:proofErr w:type="spellStart"/>
      <w:r w:rsidRPr="00BB6B35">
        <w:rPr>
          <w:i/>
          <w:iCs/>
          <w:color w:val="808080"/>
          <w:sz w:val="16"/>
          <w:szCs w:val="12"/>
        </w:rPr>
        <w:t>Colaboratory</w:t>
      </w:r>
      <w:proofErr w:type="spellEnd"/>
      <w:r w:rsidRPr="00BB6B35">
        <w:rPr>
          <w:i/>
          <w:iCs/>
          <w:color w:val="808080"/>
          <w:sz w:val="16"/>
          <w:szCs w:val="12"/>
        </w:rPr>
        <w:t>.</w:t>
      </w:r>
      <w:r w:rsidRPr="00BB6B35">
        <w:rPr>
          <w:i/>
          <w:iCs/>
          <w:color w:val="808080"/>
          <w:sz w:val="16"/>
          <w:szCs w:val="12"/>
        </w:rPr>
        <w:br/>
      </w:r>
      <w:r w:rsidRPr="00BB6B35">
        <w:rPr>
          <w:i/>
          <w:iCs/>
          <w:color w:val="808080"/>
          <w:sz w:val="16"/>
          <w:szCs w:val="12"/>
        </w:rPr>
        <w:br/>
        <w:t>Original file is located at</w:t>
      </w:r>
      <w:r w:rsidRPr="00BB6B35">
        <w:rPr>
          <w:i/>
          <w:iCs/>
          <w:color w:val="808080"/>
          <w:sz w:val="16"/>
          <w:szCs w:val="12"/>
        </w:rPr>
        <w:br/>
        <w:t xml:space="preserve">    https://colab.research.google.com/drive/16AIGaLGc_1lHwez0NJ8WF0AnX0VoiDbg</w:t>
      </w:r>
      <w:r w:rsidRPr="00BB6B35">
        <w:rPr>
          <w:i/>
          <w:iCs/>
          <w:color w:val="808080"/>
          <w:sz w:val="16"/>
          <w:szCs w:val="12"/>
        </w:rPr>
        <w:br/>
      </w:r>
      <w:r w:rsidRPr="00BB6B35">
        <w:rPr>
          <w:i/>
          <w:iCs/>
          <w:color w:val="808080"/>
          <w:sz w:val="16"/>
          <w:szCs w:val="12"/>
        </w:rPr>
        <w:br/>
        <w:t># Install libraries</w:t>
      </w:r>
      <w:r w:rsidRPr="00BB6B35">
        <w:rPr>
          <w:i/>
          <w:iCs/>
          <w:color w:val="808080"/>
          <w:sz w:val="16"/>
          <w:szCs w:val="12"/>
        </w:rPr>
        <w:br/>
        <w:t>"""</w:t>
      </w:r>
      <w:r w:rsidRPr="00BB6B35">
        <w:rPr>
          <w:i/>
          <w:iCs/>
          <w:color w:val="808080"/>
          <w:sz w:val="16"/>
          <w:szCs w:val="12"/>
        </w:rPr>
        <w:br/>
      </w:r>
      <w:r w:rsidRPr="00BB6B35">
        <w:rPr>
          <w:i/>
          <w:iCs/>
          <w:color w:val="808080"/>
          <w:sz w:val="16"/>
          <w:szCs w:val="12"/>
        </w:rPr>
        <w:br/>
      </w:r>
      <w:r w:rsidRPr="00BB6B35">
        <w:rPr>
          <w:color w:val="000000"/>
          <w:sz w:val="16"/>
          <w:szCs w:val="12"/>
        </w:rPr>
        <w:t xml:space="preserve">!pip install </w:t>
      </w:r>
      <w:proofErr w:type="spellStart"/>
      <w:r w:rsidRPr="00BB6B35">
        <w:rPr>
          <w:color w:val="000000"/>
          <w:sz w:val="16"/>
          <w:szCs w:val="12"/>
        </w:rPr>
        <w:t>imgaug</w:t>
      </w:r>
      <w:proofErr w:type="spellEnd"/>
      <w:r w:rsidRPr="00BB6B35">
        <w:rPr>
          <w:color w:val="000000"/>
          <w:sz w:val="16"/>
          <w:szCs w:val="12"/>
        </w:rPr>
        <w:br/>
        <w:t xml:space="preserve">!pip install </w:t>
      </w:r>
      <w:proofErr w:type="spellStart"/>
      <w:r w:rsidRPr="00BB6B35">
        <w:rPr>
          <w:color w:val="000000"/>
          <w:sz w:val="16"/>
          <w:szCs w:val="12"/>
        </w:rPr>
        <w:t>Cython</w:t>
      </w:r>
      <w:proofErr w:type="spellEnd"/>
      <w:r w:rsidRPr="00BB6B35">
        <w:rPr>
          <w:color w:val="000000"/>
          <w:sz w:val="16"/>
          <w:szCs w:val="12"/>
        </w:rPr>
        <w:br/>
        <w:t xml:space="preserve">!pip install </w:t>
      </w:r>
      <w:proofErr w:type="spellStart"/>
      <w:r w:rsidRPr="00BB6B35">
        <w:rPr>
          <w:color w:val="000000"/>
          <w:sz w:val="16"/>
          <w:szCs w:val="12"/>
        </w:rPr>
        <w:t>pycocotools</w:t>
      </w:r>
      <w:proofErr w:type="spellEnd"/>
      <w:r w:rsidRPr="00BB6B35">
        <w:rPr>
          <w:color w:val="000000"/>
          <w:sz w:val="16"/>
          <w:szCs w:val="12"/>
        </w:rPr>
        <w:br/>
        <w:t xml:space="preserve">!pip install </w:t>
      </w:r>
      <w:proofErr w:type="spellStart"/>
      <w:r w:rsidRPr="00BB6B35">
        <w:rPr>
          <w:color w:val="000000"/>
          <w:sz w:val="16"/>
          <w:szCs w:val="12"/>
        </w:rPr>
        <w:t>kaggle</w:t>
      </w:r>
      <w:proofErr w:type="spellEnd"/>
      <w:r w:rsidRPr="00BB6B35">
        <w:rPr>
          <w:color w:val="000000"/>
          <w:sz w:val="16"/>
          <w:szCs w:val="12"/>
        </w:rPr>
        <w:br/>
        <w:t>!pip install google-</w:t>
      </w:r>
      <w:proofErr w:type="spellStart"/>
      <w:r w:rsidRPr="00BB6B35">
        <w:rPr>
          <w:color w:val="000000"/>
          <w:sz w:val="16"/>
          <w:szCs w:val="12"/>
        </w:rPr>
        <w:t>streetview</w:t>
      </w:r>
      <w:proofErr w:type="spellEnd"/>
      <w:r w:rsidRPr="00BB6B35">
        <w:rPr>
          <w:color w:val="000000"/>
          <w:sz w:val="16"/>
          <w:szCs w:val="12"/>
        </w:rPr>
        <w:br/>
      </w:r>
      <w:r w:rsidRPr="00BB6B35">
        <w:rPr>
          <w:color w:val="000000"/>
          <w:sz w:val="16"/>
          <w:szCs w:val="12"/>
        </w:rPr>
        <w:br/>
      </w:r>
      <w:r w:rsidRPr="00BB6B35">
        <w:rPr>
          <w:b/>
          <w:bCs/>
          <w:color w:val="008080"/>
          <w:sz w:val="16"/>
          <w:szCs w:val="12"/>
        </w:rPr>
        <w:t xml:space="preserve">"""# ** Google Street </w:t>
      </w:r>
      <w:proofErr w:type="spellStart"/>
      <w:r w:rsidRPr="00BB6B35">
        <w:rPr>
          <w:b/>
          <w:bCs/>
          <w:color w:val="008080"/>
          <w:sz w:val="16"/>
          <w:szCs w:val="12"/>
        </w:rPr>
        <w:t>api</w:t>
      </w:r>
      <w:proofErr w:type="spellEnd"/>
      <w:r w:rsidRPr="00BB6B35">
        <w:rPr>
          <w:b/>
          <w:bCs/>
          <w:color w:val="008080"/>
          <w:sz w:val="16"/>
          <w:szCs w:val="12"/>
        </w:rPr>
        <w:t xml:space="preserve"> Setup**"""</w:t>
      </w:r>
      <w:r w:rsidRPr="00BB6B35">
        <w:rPr>
          <w:b/>
          <w:bCs/>
          <w:color w:val="008080"/>
          <w:sz w:val="16"/>
          <w:szCs w:val="12"/>
        </w:rPr>
        <w:br/>
      </w:r>
      <w:r w:rsidRPr="00BB6B35">
        <w:rPr>
          <w:b/>
          <w:bCs/>
          <w:color w:val="008080"/>
          <w:sz w:val="16"/>
          <w:szCs w:val="12"/>
        </w:rPr>
        <w:br/>
      </w:r>
      <w:r w:rsidRPr="00BB6B35">
        <w:rPr>
          <w:b/>
          <w:bCs/>
          <w:color w:val="000080"/>
          <w:sz w:val="16"/>
          <w:szCs w:val="12"/>
        </w:rPr>
        <w:t xml:space="preserve">import </w:t>
      </w:r>
      <w:proofErr w:type="spellStart"/>
      <w:r w:rsidRPr="00BB6B35">
        <w:rPr>
          <w:color w:val="000000"/>
          <w:sz w:val="16"/>
          <w:szCs w:val="12"/>
        </w:rPr>
        <w:t>google_streetview.api</w:t>
      </w:r>
      <w:proofErr w:type="spellEnd"/>
      <w:r w:rsidRPr="00BB6B35">
        <w:rPr>
          <w:color w:val="000000"/>
          <w:sz w:val="16"/>
          <w:szCs w:val="12"/>
        </w:rPr>
        <w:br/>
      </w:r>
      <w:r w:rsidRPr="00BB6B35">
        <w:rPr>
          <w:b/>
          <w:bCs/>
          <w:color w:val="000080"/>
          <w:sz w:val="16"/>
          <w:szCs w:val="12"/>
        </w:rPr>
        <w:t xml:space="preserve">import </w:t>
      </w:r>
      <w:proofErr w:type="spellStart"/>
      <w:r w:rsidRPr="00BB6B35">
        <w:rPr>
          <w:color w:val="000000"/>
          <w:sz w:val="16"/>
          <w:szCs w:val="12"/>
        </w:rPr>
        <w:t>google_streetview.helpers</w:t>
      </w:r>
      <w:proofErr w:type="spellEnd"/>
      <w:r w:rsidRPr="00BB6B35">
        <w:rPr>
          <w:color w:val="000000"/>
          <w:sz w:val="16"/>
          <w:szCs w:val="12"/>
        </w:rPr>
        <w:br/>
      </w:r>
      <w:r w:rsidRPr="00BB6B35">
        <w:rPr>
          <w:color w:val="000000"/>
          <w:sz w:val="16"/>
          <w:szCs w:val="12"/>
        </w:rPr>
        <w:br/>
      </w:r>
      <w:r w:rsidRPr="00BB6B35">
        <w:rPr>
          <w:i/>
          <w:iCs/>
          <w:color w:val="808080"/>
          <w:sz w:val="16"/>
          <w:szCs w:val="12"/>
        </w:rPr>
        <w:t xml:space="preserve"># 50.10291748018805, 14.39132777985096              </w:t>
      </w:r>
      <w:proofErr w:type="spellStart"/>
      <w:r w:rsidRPr="00BB6B35">
        <w:rPr>
          <w:i/>
          <w:iCs/>
          <w:color w:val="808080"/>
          <w:sz w:val="16"/>
          <w:szCs w:val="12"/>
        </w:rPr>
        <w:t>dejvice</w:t>
      </w:r>
      <w:proofErr w:type="spellEnd"/>
      <w:r w:rsidRPr="00BB6B35">
        <w:rPr>
          <w:i/>
          <w:iCs/>
          <w:color w:val="808080"/>
          <w:sz w:val="16"/>
          <w:szCs w:val="12"/>
        </w:rPr>
        <w:t xml:space="preserve"> </w:t>
      </w:r>
      <w:r w:rsidRPr="00BB6B35">
        <w:rPr>
          <w:i/>
          <w:iCs/>
          <w:color w:val="808080"/>
          <w:sz w:val="16"/>
          <w:szCs w:val="12"/>
        </w:rPr>
        <w:br/>
        <w:t xml:space="preserve"># 50.0795436,14.3907308                             </w:t>
      </w:r>
      <w:proofErr w:type="spellStart"/>
      <w:r w:rsidRPr="00BB6B35">
        <w:rPr>
          <w:i/>
          <w:iCs/>
          <w:color w:val="808080"/>
          <w:sz w:val="16"/>
          <w:szCs w:val="12"/>
        </w:rPr>
        <w:t>Strahov</w:t>
      </w:r>
      <w:proofErr w:type="spellEnd"/>
      <w:r w:rsidRPr="00BB6B35">
        <w:rPr>
          <w:i/>
          <w:iCs/>
          <w:color w:val="808080"/>
          <w:sz w:val="16"/>
          <w:szCs w:val="12"/>
        </w:rPr>
        <w:br/>
        <w:t xml:space="preserve"># 50.0746767,14.418974                              </w:t>
      </w:r>
      <w:proofErr w:type="spellStart"/>
      <w:r w:rsidRPr="00BB6B35">
        <w:rPr>
          <w:i/>
          <w:iCs/>
          <w:color w:val="808080"/>
          <w:sz w:val="16"/>
          <w:szCs w:val="12"/>
        </w:rPr>
        <w:t>Karlovo</w:t>
      </w:r>
      <w:proofErr w:type="spellEnd"/>
      <w:r w:rsidRPr="00BB6B35">
        <w:rPr>
          <w:i/>
          <w:iCs/>
          <w:color w:val="808080"/>
          <w:sz w:val="16"/>
          <w:szCs w:val="12"/>
        </w:rPr>
        <w:t xml:space="preserve"> </w:t>
      </w:r>
      <w:proofErr w:type="spellStart"/>
      <w:r w:rsidRPr="00BB6B35">
        <w:rPr>
          <w:i/>
          <w:iCs/>
          <w:color w:val="808080"/>
          <w:sz w:val="16"/>
          <w:szCs w:val="12"/>
        </w:rPr>
        <w:t>namesti</w:t>
      </w:r>
      <w:proofErr w:type="spellEnd"/>
      <w:r w:rsidRPr="00BB6B35">
        <w:rPr>
          <w:i/>
          <w:iCs/>
          <w:color w:val="808080"/>
          <w:sz w:val="16"/>
          <w:szCs w:val="12"/>
        </w:rPr>
        <w:br/>
      </w:r>
      <w:proofErr w:type="spellStart"/>
      <w:r w:rsidRPr="00BB6B35">
        <w:rPr>
          <w:color w:val="000000"/>
          <w:sz w:val="16"/>
          <w:szCs w:val="12"/>
        </w:rPr>
        <w:t>apiargs</w:t>
      </w:r>
      <w:proofErr w:type="spellEnd"/>
      <w:r w:rsidRPr="00BB6B35">
        <w:rPr>
          <w:color w:val="000000"/>
          <w:sz w:val="16"/>
          <w:szCs w:val="12"/>
        </w:rPr>
        <w:t xml:space="preserve"> = {</w:t>
      </w:r>
      <w:r w:rsidRPr="00BB6B35">
        <w:rPr>
          <w:color w:val="000000"/>
          <w:sz w:val="16"/>
          <w:szCs w:val="12"/>
        </w:rPr>
        <w:br/>
        <w:t xml:space="preserve">  </w:t>
      </w:r>
      <w:r w:rsidRPr="00BB6B35">
        <w:rPr>
          <w:b/>
          <w:bCs/>
          <w:color w:val="008080"/>
          <w:sz w:val="16"/>
          <w:szCs w:val="12"/>
        </w:rPr>
        <w:t>'location'</w:t>
      </w:r>
      <w:r w:rsidRPr="00BB6B35">
        <w:rPr>
          <w:color w:val="000000"/>
          <w:sz w:val="16"/>
          <w:szCs w:val="12"/>
        </w:rPr>
        <w:t xml:space="preserve">: </w:t>
      </w:r>
      <w:r w:rsidRPr="00BB6B35">
        <w:rPr>
          <w:b/>
          <w:bCs/>
          <w:color w:val="008080"/>
          <w:sz w:val="16"/>
          <w:szCs w:val="12"/>
        </w:rPr>
        <w:t>'50.0753397,14.4189888 ; '</w:t>
      </w:r>
      <w:r w:rsidRPr="00BB6B35">
        <w:rPr>
          <w:b/>
          <w:bCs/>
          <w:color w:val="008080"/>
          <w:sz w:val="16"/>
          <w:szCs w:val="12"/>
        </w:rPr>
        <w:br/>
        <w:t xml:space="preserve">              '50.0795436,14.3907308 ;'</w:t>
      </w:r>
      <w:r w:rsidRPr="00BB6B35">
        <w:rPr>
          <w:b/>
          <w:bCs/>
          <w:color w:val="008080"/>
          <w:sz w:val="16"/>
          <w:szCs w:val="12"/>
        </w:rPr>
        <w:br/>
        <w:t xml:space="preserve">              '50.10291748018805, 14.39132777985096 ;'</w:t>
      </w:r>
      <w:r w:rsidRPr="00BB6B35">
        <w:rPr>
          <w:b/>
          <w:bCs/>
          <w:color w:val="008080"/>
          <w:sz w:val="16"/>
          <w:szCs w:val="12"/>
        </w:rPr>
        <w:br/>
        <w:t xml:space="preserve">              '50.0753575,14.4060179'</w:t>
      </w:r>
      <w:r w:rsidRPr="00BB6B35">
        <w:rPr>
          <w:color w:val="000000"/>
          <w:sz w:val="16"/>
          <w:szCs w:val="12"/>
        </w:rPr>
        <w:t>,</w:t>
      </w:r>
      <w:r w:rsidRPr="00BB6B35">
        <w:rPr>
          <w:color w:val="000000"/>
          <w:sz w:val="16"/>
          <w:szCs w:val="12"/>
        </w:rPr>
        <w:br/>
        <w:t xml:space="preserve">  </w:t>
      </w:r>
      <w:r w:rsidRPr="00BB6B35">
        <w:rPr>
          <w:b/>
          <w:bCs/>
          <w:color w:val="008080"/>
          <w:sz w:val="16"/>
          <w:szCs w:val="12"/>
        </w:rPr>
        <w:t>'size'</w:t>
      </w:r>
      <w:r w:rsidRPr="00BB6B35">
        <w:rPr>
          <w:color w:val="000000"/>
          <w:sz w:val="16"/>
          <w:szCs w:val="12"/>
        </w:rPr>
        <w:t xml:space="preserve">: </w:t>
      </w:r>
      <w:r w:rsidRPr="00BB6B35">
        <w:rPr>
          <w:b/>
          <w:bCs/>
          <w:color w:val="008080"/>
          <w:sz w:val="16"/>
          <w:szCs w:val="12"/>
        </w:rPr>
        <w:t>'640x640'</w:t>
      </w:r>
      <w:r w:rsidRPr="00BB6B35">
        <w:rPr>
          <w:color w:val="000000"/>
          <w:sz w:val="16"/>
          <w:szCs w:val="12"/>
        </w:rPr>
        <w:t>,</w:t>
      </w:r>
      <w:r w:rsidRPr="00BB6B35">
        <w:rPr>
          <w:color w:val="000000"/>
          <w:sz w:val="16"/>
          <w:szCs w:val="12"/>
        </w:rPr>
        <w:br/>
        <w:t xml:space="preserve">  </w:t>
      </w:r>
      <w:r w:rsidRPr="00BB6B35">
        <w:rPr>
          <w:b/>
          <w:bCs/>
          <w:color w:val="008080"/>
          <w:sz w:val="16"/>
          <w:szCs w:val="12"/>
        </w:rPr>
        <w:t>'heading'</w:t>
      </w:r>
      <w:r w:rsidRPr="00BB6B35">
        <w:rPr>
          <w:color w:val="000000"/>
          <w:sz w:val="16"/>
          <w:szCs w:val="12"/>
        </w:rPr>
        <w:t xml:space="preserve">: </w:t>
      </w:r>
      <w:r w:rsidRPr="00BB6B35">
        <w:rPr>
          <w:b/>
          <w:bCs/>
          <w:color w:val="008080"/>
          <w:sz w:val="16"/>
          <w:szCs w:val="12"/>
        </w:rPr>
        <w:t>'0;45;90;135;180;225;270'</w:t>
      </w:r>
      <w:r w:rsidRPr="00BB6B35">
        <w:rPr>
          <w:color w:val="000000"/>
          <w:sz w:val="16"/>
          <w:szCs w:val="12"/>
        </w:rPr>
        <w:t>,</w:t>
      </w:r>
      <w:r w:rsidRPr="00BB6B35">
        <w:rPr>
          <w:color w:val="000000"/>
          <w:sz w:val="16"/>
          <w:szCs w:val="12"/>
        </w:rPr>
        <w:br/>
        <w:t xml:space="preserve">  </w:t>
      </w:r>
      <w:r w:rsidRPr="00BB6B35">
        <w:rPr>
          <w:b/>
          <w:bCs/>
          <w:color w:val="008080"/>
          <w:sz w:val="16"/>
          <w:szCs w:val="12"/>
        </w:rPr>
        <w:t>'</w:t>
      </w:r>
      <w:proofErr w:type="spellStart"/>
      <w:r w:rsidRPr="00BB6B35">
        <w:rPr>
          <w:b/>
          <w:bCs/>
          <w:color w:val="008080"/>
          <w:sz w:val="16"/>
          <w:szCs w:val="12"/>
        </w:rPr>
        <w:t>fov</w:t>
      </w:r>
      <w:proofErr w:type="spellEnd"/>
      <w:r w:rsidRPr="00BB6B35">
        <w:rPr>
          <w:b/>
          <w:bCs/>
          <w:color w:val="008080"/>
          <w:sz w:val="16"/>
          <w:szCs w:val="12"/>
        </w:rPr>
        <w:t>'</w:t>
      </w:r>
      <w:r w:rsidRPr="00BB6B35">
        <w:rPr>
          <w:color w:val="000000"/>
          <w:sz w:val="16"/>
          <w:szCs w:val="12"/>
        </w:rPr>
        <w:t xml:space="preserve">: </w:t>
      </w:r>
      <w:r w:rsidRPr="00BB6B35">
        <w:rPr>
          <w:b/>
          <w:bCs/>
          <w:color w:val="008080"/>
          <w:sz w:val="16"/>
          <w:szCs w:val="12"/>
        </w:rPr>
        <w:t>'90'</w:t>
      </w:r>
      <w:r w:rsidRPr="00BB6B35">
        <w:rPr>
          <w:color w:val="000000"/>
          <w:sz w:val="16"/>
          <w:szCs w:val="12"/>
        </w:rPr>
        <w:t>,</w:t>
      </w:r>
      <w:r w:rsidRPr="00BB6B35">
        <w:rPr>
          <w:color w:val="000000"/>
          <w:sz w:val="16"/>
          <w:szCs w:val="12"/>
        </w:rPr>
        <w:br/>
        <w:t xml:space="preserve">  </w:t>
      </w:r>
      <w:r w:rsidRPr="00BB6B35">
        <w:rPr>
          <w:b/>
          <w:bCs/>
          <w:color w:val="008080"/>
          <w:sz w:val="16"/>
          <w:szCs w:val="12"/>
        </w:rPr>
        <w:t>'key'</w:t>
      </w:r>
      <w:r w:rsidRPr="00BB6B35">
        <w:rPr>
          <w:color w:val="000000"/>
          <w:sz w:val="16"/>
          <w:szCs w:val="12"/>
        </w:rPr>
        <w:t xml:space="preserve">: </w:t>
      </w:r>
      <w:r w:rsidRPr="00BB6B35">
        <w:rPr>
          <w:b/>
          <w:bCs/>
          <w:color w:val="008080"/>
          <w:sz w:val="16"/>
          <w:szCs w:val="12"/>
        </w:rPr>
        <w:t>'</w:t>
      </w:r>
      <w:r w:rsidR="00115094">
        <w:rPr>
          <w:b/>
          <w:bCs/>
          <w:color w:val="008080"/>
          <w:sz w:val="16"/>
          <w:szCs w:val="12"/>
        </w:rPr>
        <w:t>XXXXXXXXXXXXXXXXXXXXXXXXXXX</w:t>
      </w:r>
      <w:r w:rsidRPr="00BB6B35">
        <w:rPr>
          <w:b/>
          <w:bCs/>
          <w:color w:val="008080"/>
          <w:sz w:val="16"/>
          <w:szCs w:val="12"/>
        </w:rPr>
        <w:t>'</w:t>
      </w:r>
      <w:r w:rsidRPr="00BB6B35">
        <w:rPr>
          <w:color w:val="000000"/>
          <w:sz w:val="16"/>
          <w:szCs w:val="12"/>
        </w:rPr>
        <w:t>,</w:t>
      </w:r>
      <w:r w:rsidRPr="00BB6B35">
        <w:rPr>
          <w:color w:val="000000"/>
          <w:sz w:val="16"/>
          <w:szCs w:val="12"/>
        </w:rPr>
        <w:br/>
        <w:t xml:space="preserve">  </w:t>
      </w:r>
      <w:r w:rsidRPr="00BB6B35">
        <w:rPr>
          <w:b/>
          <w:bCs/>
          <w:color w:val="008080"/>
          <w:sz w:val="16"/>
          <w:szCs w:val="12"/>
        </w:rPr>
        <w:t>'pitch'</w:t>
      </w:r>
      <w:r w:rsidRPr="00BB6B35">
        <w:rPr>
          <w:color w:val="000000"/>
          <w:sz w:val="16"/>
          <w:szCs w:val="12"/>
        </w:rPr>
        <w:t xml:space="preserve">: </w:t>
      </w:r>
      <w:r w:rsidRPr="00BB6B35">
        <w:rPr>
          <w:b/>
          <w:bCs/>
          <w:color w:val="008080"/>
          <w:sz w:val="16"/>
          <w:szCs w:val="12"/>
        </w:rPr>
        <w:t>'0'</w:t>
      </w:r>
      <w:r w:rsidRPr="00BB6B35">
        <w:rPr>
          <w:b/>
          <w:bCs/>
          <w:color w:val="008080"/>
          <w:sz w:val="16"/>
          <w:szCs w:val="12"/>
        </w:rPr>
        <w:br/>
      </w:r>
      <w:r w:rsidRPr="00BB6B35">
        <w:rPr>
          <w:color w:val="000000"/>
          <w:sz w:val="16"/>
          <w:szCs w:val="12"/>
        </w:rPr>
        <w:t>}</w:t>
      </w:r>
      <w:r w:rsidRPr="00BB6B35">
        <w:rPr>
          <w:color w:val="000000"/>
          <w:sz w:val="16"/>
          <w:szCs w:val="12"/>
        </w:rPr>
        <w:br/>
      </w:r>
      <w:r w:rsidRPr="00BB6B35">
        <w:rPr>
          <w:i/>
          <w:iCs/>
          <w:color w:val="808080"/>
          <w:sz w:val="16"/>
          <w:szCs w:val="12"/>
        </w:rPr>
        <w:t># Get a list of all possible queries from multiple parameters</w:t>
      </w:r>
      <w:r w:rsidRPr="00BB6B35">
        <w:rPr>
          <w:i/>
          <w:iCs/>
          <w:color w:val="808080"/>
          <w:sz w:val="16"/>
          <w:szCs w:val="12"/>
        </w:rPr>
        <w:br/>
      </w:r>
      <w:proofErr w:type="spellStart"/>
      <w:r w:rsidRPr="00BB6B35">
        <w:rPr>
          <w:color w:val="000000"/>
          <w:sz w:val="16"/>
          <w:szCs w:val="12"/>
        </w:rPr>
        <w:t>api_list</w:t>
      </w:r>
      <w:proofErr w:type="spellEnd"/>
      <w:r w:rsidRPr="00BB6B35">
        <w:rPr>
          <w:color w:val="000000"/>
          <w:sz w:val="16"/>
          <w:szCs w:val="12"/>
        </w:rPr>
        <w:t xml:space="preserve"> = </w:t>
      </w:r>
      <w:proofErr w:type="spellStart"/>
      <w:r w:rsidRPr="00BB6B35">
        <w:rPr>
          <w:color w:val="000000"/>
          <w:sz w:val="16"/>
          <w:szCs w:val="12"/>
        </w:rPr>
        <w:t>google_streetview.helpers.api_list</w:t>
      </w:r>
      <w:proofErr w:type="spellEnd"/>
      <w:r w:rsidRPr="00BB6B35">
        <w:rPr>
          <w:color w:val="000000"/>
          <w:sz w:val="16"/>
          <w:szCs w:val="12"/>
        </w:rPr>
        <w:t>(</w:t>
      </w:r>
      <w:proofErr w:type="spellStart"/>
      <w:r w:rsidRPr="00BB6B35">
        <w:rPr>
          <w:color w:val="000000"/>
          <w:sz w:val="16"/>
          <w:szCs w:val="12"/>
        </w:rPr>
        <w:t>apiargs</w:t>
      </w:r>
      <w:proofErr w:type="spellEnd"/>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Create a results object for all possible queries</w:t>
      </w:r>
      <w:r w:rsidRPr="00BB6B35">
        <w:rPr>
          <w:i/>
          <w:iCs/>
          <w:color w:val="808080"/>
          <w:sz w:val="16"/>
          <w:szCs w:val="12"/>
        </w:rPr>
        <w:br/>
      </w:r>
      <w:proofErr w:type="spellStart"/>
      <w:r w:rsidRPr="00BB6B35">
        <w:rPr>
          <w:color w:val="000000"/>
          <w:sz w:val="16"/>
          <w:szCs w:val="12"/>
        </w:rPr>
        <w:t>resultsg</w:t>
      </w:r>
      <w:proofErr w:type="spellEnd"/>
      <w:r w:rsidRPr="00BB6B35">
        <w:rPr>
          <w:color w:val="000000"/>
          <w:sz w:val="16"/>
          <w:szCs w:val="12"/>
        </w:rPr>
        <w:t xml:space="preserve"> = </w:t>
      </w:r>
      <w:proofErr w:type="spellStart"/>
      <w:r w:rsidRPr="00BB6B35">
        <w:rPr>
          <w:color w:val="000000"/>
          <w:sz w:val="16"/>
          <w:szCs w:val="12"/>
        </w:rPr>
        <w:t>google_streetview.api.results</w:t>
      </w:r>
      <w:proofErr w:type="spellEnd"/>
      <w:r w:rsidRPr="00BB6B35">
        <w:rPr>
          <w:color w:val="000000"/>
          <w:sz w:val="16"/>
          <w:szCs w:val="12"/>
        </w:rPr>
        <w:t>(</w:t>
      </w:r>
      <w:proofErr w:type="spellStart"/>
      <w:r w:rsidRPr="00BB6B35">
        <w:rPr>
          <w:color w:val="000000"/>
          <w:sz w:val="16"/>
          <w:szCs w:val="12"/>
        </w:rPr>
        <w:t>api_list</w:t>
      </w:r>
      <w:proofErr w:type="spellEnd"/>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Preview results</w:t>
      </w:r>
      <w:r w:rsidRPr="00BB6B35">
        <w:rPr>
          <w:i/>
          <w:iCs/>
          <w:color w:val="808080"/>
          <w:sz w:val="16"/>
          <w:szCs w:val="12"/>
        </w:rPr>
        <w:br/>
        <w:t>#</w:t>
      </w:r>
      <w:proofErr w:type="spellStart"/>
      <w:r w:rsidRPr="00BB6B35">
        <w:rPr>
          <w:i/>
          <w:iCs/>
          <w:color w:val="808080"/>
          <w:sz w:val="16"/>
          <w:szCs w:val="12"/>
        </w:rPr>
        <w:t>resultsg.preview</w:t>
      </w:r>
      <w:proofErr w:type="spellEnd"/>
      <w:r w:rsidRPr="00BB6B35">
        <w:rPr>
          <w:i/>
          <w:iCs/>
          <w:color w:val="808080"/>
          <w:sz w:val="16"/>
          <w:szCs w:val="12"/>
        </w:rPr>
        <w:t>()</w:t>
      </w:r>
      <w:r w:rsidRPr="00BB6B35">
        <w:rPr>
          <w:i/>
          <w:iCs/>
          <w:color w:val="808080"/>
          <w:sz w:val="16"/>
          <w:szCs w:val="12"/>
        </w:rPr>
        <w:br/>
      </w:r>
      <w:r w:rsidRPr="00BB6B35">
        <w:rPr>
          <w:i/>
          <w:iCs/>
          <w:color w:val="808080"/>
          <w:sz w:val="16"/>
          <w:szCs w:val="12"/>
        </w:rPr>
        <w:br/>
        <w:t># Download images to directory 'downloads'</w:t>
      </w:r>
      <w:r w:rsidRPr="00BB6B35">
        <w:rPr>
          <w:i/>
          <w:iCs/>
          <w:color w:val="808080"/>
          <w:sz w:val="16"/>
          <w:szCs w:val="12"/>
        </w:rPr>
        <w:br/>
      </w:r>
      <w:proofErr w:type="spellStart"/>
      <w:r w:rsidRPr="00BB6B35">
        <w:rPr>
          <w:color w:val="000000"/>
          <w:sz w:val="16"/>
          <w:szCs w:val="12"/>
        </w:rPr>
        <w:t>resultsg.download_links</w:t>
      </w:r>
      <w:proofErr w:type="spellEnd"/>
      <w:r w:rsidRPr="00BB6B35">
        <w:rPr>
          <w:color w:val="000000"/>
          <w:sz w:val="16"/>
          <w:szCs w:val="12"/>
        </w:rPr>
        <w:t>(</w:t>
      </w:r>
      <w:r w:rsidRPr="00BB6B35">
        <w:rPr>
          <w:b/>
          <w:bCs/>
          <w:color w:val="008080"/>
          <w:sz w:val="16"/>
          <w:szCs w:val="12"/>
        </w:rPr>
        <w:t>'</w:t>
      </w:r>
      <w:proofErr w:type="spellStart"/>
      <w:r w:rsidRPr="00BB6B35">
        <w:rPr>
          <w:b/>
          <w:bCs/>
          <w:color w:val="008080"/>
          <w:sz w:val="16"/>
          <w:szCs w:val="12"/>
        </w:rPr>
        <w:t>StreetImages</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Save metadata</w:t>
      </w:r>
      <w:r w:rsidRPr="00BB6B35">
        <w:rPr>
          <w:i/>
          <w:iCs/>
          <w:color w:val="808080"/>
          <w:sz w:val="16"/>
          <w:szCs w:val="12"/>
        </w:rPr>
        <w:br/>
      </w:r>
      <w:proofErr w:type="spellStart"/>
      <w:r w:rsidRPr="00BB6B35">
        <w:rPr>
          <w:color w:val="000000"/>
          <w:sz w:val="16"/>
          <w:szCs w:val="12"/>
        </w:rPr>
        <w:t>resultsg.save_metadata</w:t>
      </w:r>
      <w:proofErr w:type="spellEnd"/>
      <w:r w:rsidRPr="00BB6B35">
        <w:rPr>
          <w:color w:val="000000"/>
          <w:sz w:val="16"/>
          <w:szCs w:val="12"/>
        </w:rPr>
        <w:t>(</w:t>
      </w:r>
      <w:r w:rsidRPr="00BB6B35">
        <w:rPr>
          <w:b/>
          <w:bCs/>
          <w:color w:val="008080"/>
          <w:sz w:val="16"/>
          <w:szCs w:val="12"/>
        </w:rPr>
        <w:t>'</w:t>
      </w:r>
      <w:proofErr w:type="spellStart"/>
      <w:r w:rsidRPr="00BB6B35">
        <w:rPr>
          <w:b/>
          <w:bCs/>
          <w:color w:val="008080"/>
          <w:sz w:val="16"/>
          <w:szCs w:val="12"/>
        </w:rPr>
        <w:t>metadata.json</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b/>
          <w:bCs/>
          <w:color w:val="008080"/>
          <w:sz w:val="16"/>
          <w:szCs w:val="12"/>
        </w:rPr>
        <w:t>"""# Clone Repo"""</w:t>
      </w:r>
      <w:r w:rsidRPr="00BB6B35">
        <w:rPr>
          <w:b/>
          <w:bCs/>
          <w:color w:val="008080"/>
          <w:sz w:val="16"/>
          <w:szCs w:val="12"/>
        </w:rPr>
        <w:br/>
      </w:r>
      <w:r w:rsidRPr="00BB6B35">
        <w:rPr>
          <w:b/>
          <w:bCs/>
          <w:color w:val="008080"/>
          <w:sz w:val="16"/>
          <w:szCs w:val="12"/>
        </w:rPr>
        <w:br/>
      </w:r>
      <w:r w:rsidRPr="00BB6B35">
        <w:rPr>
          <w:color w:val="000000"/>
          <w:sz w:val="16"/>
          <w:szCs w:val="12"/>
        </w:rPr>
        <w:t>!git clone https://github.com/matterport/Mask_RCNN</w:t>
      </w:r>
      <w:r w:rsidRPr="00BB6B35">
        <w:rPr>
          <w:color w:val="000000"/>
          <w:sz w:val="16"/>
          <w:szCs w:val="12"/>
        </w:rPr>
        <w:br/>
      </w:r>
      <w:r w:rsidRPr="00BB6B35">
        <w:rPr>
          <w:color w:val="000000"/>
          <w:sz w:val="16"/>
          <w:szCs w:val="12"/>
        </w:rPr>
        <w:br/>
      </w:r>
      <w:r w:rsidRPr="00BB6B35">
        <w:rPr>
          <w:b/>
          <w:bCs/>
          <w:color w:val="000080"/>
          <w:sz w:val="16"/>
          <w:szCs w:val="12"/>
        </w:rPr>
        <w:t xml:space="preserve">import </w:t>
      </w:r>
      <w:proofErr w:type="spellStart"/>
      <w:r w:rsidRPr="00BB6B35">
        <w:rPr>
          <w:color w:val="000000"/>
          <w:sz w:val="16"/>
          <w:szCs w:val="12"/>
        </w:rPr>
        <w:t>os</w:t>
      </w:r>
      <w:proofErr w:type="spellEnd"/>
      <w:r w:rsidRPr="00BB6B35">
        <w:rPr>
          <w:color w:val="000000"/>
          <w:sz w:val="16"/>
          <w:szCs w:val="12"/>
        </w:rPr>
        <w:t xml:space="preserve"> </w:t>
      </w:r>
      <w:r w:rsidRPr="00BB6B35">
        <w:rPr>
          <w:color w:val="000000"/>
          <w:sz w:val="16"/>
          <w:szCs w:val="12"/>
        </w:rPr>
        <w:br/>
      </w:r>
      <w:proofErr w:type="spellStart"/>
      <w:r w:rsidRPr="00BB6B35">
        <w:rPr>
          <w:color w:val="000000"/>
          <w:sz w:val="16"/>
          <w:szCs w:val="12"/>
        </w:rPr>
        <w:t>os.chdir</w:t>
      </w:r>
      <w:proofErr w:type="spellEnd"/>
      <w:r w:rsidRPr="00BB6B35">
        <w:rPr>
          <w:color w:val="000000"/>
          <w:sz w:val="16"/>
          <w:szCs w:val="12"/>
        </w:rPr>
        <w:t>(</w:t>
      </w:r>
      <w:r w:rsidRPr="00BB6B35">
        <w:rPr>
          <w:b/>
          <w:bCs/>
          <w:color w:val="008080"/>
          <w:sz w:val="16"/>
          <w:szCs w:val="12"/>
        </w:rPr>
        <w:t>'</w:t>
      </w:r>
      <w:proofErr w:type="spellStart"/>
      <w:r w:rsidRPr="00BB6B35">
        <w:rPr>
          <w:b/>
          <w:bCs/>
          <w:color w:val="008080"/>
          <w:sz w:val="16"/>
          <w:szCs w:val="12"/>
        </w:rPr>
        <w:t>Mask_RCNN</w:t>
      </w:r>
      <w:proofErr w:type="spellEnd"/>
      <w:r w:rsidRPr="00BB6B35">
        <w:rPr>
          <w:b/>
          <w:bCs/>
          <w:color w:val="008080"/>
          <w:sz w:val="16"/>
          <w:szCs w:val="12"/>
        </w:rPr>
        <w:t>/samples'</w:t>
      </w:r>
      <w:r w:rsidRPr="00BB6B35">
        <w:rPr>
          <w:color w:val="000000"/>
          <w:sz w:val="16"/>
          <w:szCs w:val="12"/>
        </w:rPr>
        <w:t>)</w:t>
      </w:r>
      <w:r w:rsidRPr="00BB6B35">
        <w:rPr>
          <w:color w:val="000000"/>
          <w:sz w:val="16"/>
          <w:szCs w:val="12"/>
        </w:rPr>
        <w:br/>
      </w:r>
      <w:r w:rsidRPr="00BB6B35">
        <w:rPr>
          <w:color w:val="000000"/>
          <w:sz w:val="16"/>
          <w:szCs w:val="12"/>
        </w:rPr>
        <w:br/>
      </w:r>
      <w:r w:rsidRPr="00BB6B35">
        <w:rPr>
          <w:b/>
          <w:bCs/>
          <w:color w:val="008080"/>
          <w:sz w:val="16"/>
          <w:szCs w:val="12"/>
        </w:rPr>
        <w:t>"""# Prepare Module"""</w:t>
      </w:r>
      <w:r w:rsidRPr="00BB6B35">
        <w:rPr>
          <w:b/>
          <w:bCs/>
          <w:color w:val="008080"/>
          <w:sz w:val="16"/>
          <w:szCs w:val="12"/>
        </w:rPr>
        <w:br/>
      </w:r>
      <w:r w:rsidRPr="00BB6B35">
        <w:rPr>
          <w:b/>
          <w:bCs/>
          <w:color w:val="008080"/>
          <w:sz w:val="16"/>
          <w:szCs w:val="12"/>
        </w:rPr>
        <w:br/>
      </w:r>
      <w:r w:rsidRPr="00BB6B35">
        <w:rPr>
          <w:b/>
          <w:bCs/>
          <w:color w:val="000080"/>
          <w:sz w:val="16"/>
          <w:szCs w:val="12"/>
        </w:rPr>
        <w:t xml:space="preserve">import </w:t>
      </w:r>
      <w:r w:rsidRPr="00BB6B35">
        <w:rPr>
          <w:color w:val="000000"/>
          <w:sz w:val="16"/>
          <w:szCs w:val="12"/>
        </w:rPr>
        <w:t>sys</w:t>
      </w:r>
      <w:r w:rsidRPr="00BB6B35">
        <w:rPr>
          <w:color w:val="000000"/>
          <w:sz w:val="16"/>
          <w:szCs w:val="12"/>
        </w:rPr>
        <w:br/>
      </w:r>
      <w:r w:rsidRPr="00BB6B35">
        <w:rPr>
          <w:b/>
          <w:bCs/>
          <w:color w:val="000080"/>
          <w:sz w:val="16"/>
          <w:szCs w:val="12"/>
        </w:rPr>
        <w:t xml:space="preserve">import </w:t>
      </w:r>
      <w:r w:rsidRPr="00BB6B35">
        <w:rPr>
          <w:color w:val="000000"/>
          <w:sz w:val="16"/>
          <w:szCs w:val="12"/>
        </w:rPr>
        <w:t>random</w:t>
      </w:r>
      <w:r w:rsidRPr="00BB6B35">
        <w:rPr>
          <w:color w:val="000000"/>
          <w:sz w:val="16"/>
          <w:szCs w:val="12"/>
        </w:rPr>
        <w:br/>
      </w:r>
      <w:r w:rsidRPr="00BB6B35">
        <w:rPr>
          <w:b/>
          <w:bCs/>
          <w:color w:val="000080"/>
          <w:sz w:val="16"/>
          <w:szCs w:val="12"/>
        </w:rPr>
        <w:t xml:space="preserve">import </w:t>
      </w:r>
      <w:r w:rsidRPr="00BB6B35">
        <w:rPr>
          <w:color w:val="000000"/>
          <w:sz w:val="16"/>
          <w:szCs w:val="12"/>
        </w:rPr>
        <w:t>math</w:t>
      </w:r>
      <w:r w:rsidRPr="00BB6B35">
        <w:rPr>
          <w:color w:val="000000"/>
          <w:sz w:val="16"/>
          <w:szCs w:val="12"/>
        </w:rPr>
        <w:br/>
      </w:r>
      <w:r w:rsidRPr="00BB6B35">
        <w:rPr>
          <w:b/>
          <w:bCs/>
          <w:color w:val="000080"/>
          <w:sz w:val="16"/>
          <w:szCs w:val="12"/>
        </w:rPr>
        <w:t xml:space="preserve">import </w:t>
      </w:r>
      <w:proofErr w:type="spellStart"/>
      <w:r w:rsidRPr="00BB6B35">
        <w:rPr>
          <w:color w:val="000000"/>
          <w:sz w:val="16"/>
          <w:szCs w:val="12"/>
        </w:rPr>
        <w:t>numpy</w:t>
      </w:r>
      <w:proofErr w:type="spellEnd"/>
      <w:r w:rsidRPr="00BB6B35">
        <w:rPr>
          <w:color w:val="000000"/>
          <w:sz w:val="16"/>
          <w:szCs w:val="12"/>
        </w:rPr>
        <w:t xml:space="preserve"> </w:t>
      </w:r>
      <w:r w:rsidRPr="00BB6B35">
        <w:rPr>
          <w:b/>
          <w:bCs/>
          <w:color w:val="000080"/>
          <w:sz w:val="16"/>
          <w:szCs w:val="12"/>
        </w:rPr>
        <w:t xml:space="preserve">as </w:t>
      </w:r>
      <w:r w:rsidRPr="00BB6B35">
        <w:rPr>
          <w:color w:val="000000"/>
          <w:sz w:val="16"/>
          <w:szCs w:val="12"/>
        </w:rPr>
        <w:t>np</w:t>
      </w:r>
      <w:r w:rsidRPr="00BB6B35">
        <w:rPr>
          <w:color w:val="000000"/>
          <w:sz w:val="16"/>
          <w:szCs w:val="12"/>
        </w:rPr>
        <w:br/>
      </w:r>
      <w:r w:rsidRPr="00BB6B35">
        <w:rPr>
          <w:b/>
          <w:bCs/>
          <w:color w:val="000080"/>
          <w:sz w:val="16"/>
          <w:szCs w:val="12"/>
        </w:rPr>
        <w:t xml:space="preserve">import </w:t>
      </w:r>
      <w:r w:rsidRPr="00BB6B35">
        <w:rPr>
          <w:color w:val="000000"/>
          <w:sz w:val="16"/>
          <w:szCs w:val="12"/>
        </w:rPr>
        <w:t>skimage.io</w:t>
      </w:r>
      <w:r w:rsidRPr="00BB6B35">
        <w:rPr>
          <w:color w:val="000000"/>
          <w:sz w:val="16"/>
          <w:szCs w:val="12"/>
        </w:rPr>
        <w:br/>
      </w:r>
      <w:r w:rsidRPr="00BB6B35">
        <w:rPr>
          <w:b/>
          <w:bCs/>
          <w:color w:val="000080"/>
          <w:sz w:val="16"/>
          <w:szCs w:val="12"/>
        </w:rPr>
        <w:t xml:space="preserve">import </w:t>
      </w:r>
      <w:r w:rsidRPr="00BB6B35">
        <w:rPr>
          <w:color w:val="000000"/>
          <w:sz w:val="16"/>
          <w:szCs w:val="12"/>
        </w:rPr>
        <w:t>matplotlib</w:t>
      </w:r>
      <w:r w:rsidRPr="00BB6B35">
        <w:rPr>
          <w:color w:val="000000"/>
          <w:sz w:val="16"/>
          <w:szCs w:val="12"/>
        </w:rPr>
        <w:br/>
      </w:r>
      <w:r w:rsidRPr="00BB6B35">
        <w:rPr>
          <w:b/>
          <w:bCs/>
          <w:color w:val="000080"/>
          <w:sz w:val="16"/>
          <w:szCs w:val="12"/>
        </w:rPr>
        <w:t xml:space="preserve">import </w:t>
      </w:r>
      <w:proofErr w:type="spellStart"/>
      <w:r w:rsidRPr="00BB6B35">
        <w:rPr>
          <w:color w:val="000000"/>
          <w:sz w:val="16"/>
          <w:szCs w:val="12"/>
        </w:rPr>
        <w:t>matplotlib.pyplot</w:t>
      </w:r>
      <w:proofErr w:type="spellEnd"/>
      <w:r w:rsidRPr="00BB6B35">
        <w:rPr>
          <w:color w:val="000000"/>
          <w:sz w:val="16"/>
          <w:szCs w:val="12"/>
        </w:rPr>
        <w:t xml:space="preserve"> </w:t>
      </w:r>
      <w:r w:rsidRPr="00BB6B35">
        <w:rPr>
          <w:b/>
          <w:bCs/>
          <w:color w:val="000080"/>
          <w:sz w:val="16"/>
          <w:szCs w:val="12"/>
        </w:rPr>
        <w:t xml:space="preserve">as </w:t>
      </w:r>
      <w:proofErr w:type="spellStart"/>
      <w:r w:rsidRPr="00BB6B35">
        <w:rPr>
          <w:color w:val="000000"/>
          <w:sz w:val="16"/>
          <w:szCs w:val="12"/>
        </w:rPr>
        <w:t>plt</w:t>
      </w:r>
      <w:proofErr w:type="spellEnd"/>
      <w:r w:rsidRPr="00BB6B35">
        <w:rPr>
          <w:color w:val="000000"/>
          <w:sz w:val="16"/>
          <w:szCs w:val="12"/>
        </w:rPr>
        <w:br/>
      </w:r>
      <w:r w:rsidRPr="00BB6B35">
        <w:rPr>
          <w:b/>
          <w:bCs/>
          <w:color w:val="000080"/>
          <w:sz w:val="16"/>
          <w:szCs w:val="12"/>
        </w:rPr>
        <w:t xml:space="preserve">from </w:t>
      </w:r>
      <w:proofErr w:type="spellStart"/>
      <w:r w:rsidRPr="00BB6B35">
        <w:rPr>
          <w:color w:val="000000"/>
          <w:sz w:val="16"/>
          <w:szCs w:val="12"/>
        </w:rPr>
        <w:t>os</w:t>
      </w:r>
      <w:proofErr w:type="spellEnd"/>
      <w:r w:rsidRPr="00BB6B35">
        <w:rPr>
          <w:color w:val="000000"/>
          <w:sz w:val="16"/>
          <w:szCs w:val="12"/>
        </w:rPr>
        <w:t xml:space="preserve"> </w:t>
      </w:r>
      <w:r w:rsidRPr="00BB6B35">
        <w:rPr>
          <w:b/>
          <w:bCs/>
          <w:color w:val="000080"/>
          <w:sz w:val="16"/>
          <w:szCs w:val="12"/>
        </w:rPr>
        <w:t xml:space="preserve">import </w:t>
      </w:r>
      <w:proofErr w:type="spellStart"/>
      <w:r w:rsidRPr="00BB6B35">
        <w:rPr>
          <w:color w:val="000000"/>
          <w:sz w:val="16"/>
          <w:szCs w:val="12"/>
        </w:rPr>
        <w:t>listdir</w:t>
      </w:r>
      <w:proofErr w:type="spellEnd"/>
      <w:r w:rsidRPr="00BB6B35">
        <w:rPr>
          <w:color w:val="000000"/>
          <w:sz w:val="16"/>
          <w:szCs w:val="12"/>
        </w:rPr>
        <w:br/>
      </w:r>
      <w:r w:rsidRPr="00BB6B35">
        <w:rPr>
          <w:b/>
          <w:bCs/>
          <w:color w:val="000080"/>
          <w:sz w:val="16"/>
          <w:szCs w:val="12"/>
        </w:rPr>
        <w:lastRenderedPageBreak/>
        <w:t xml:space="preserve">from </w:t>
      </w:r>
      <w:proofErr w:type="spellStart"/>
      <w:r w:rsidRPr="00BB6B35">
        <w:rPr>
          <w:color w:val="000000"/>
          <w:sz w:val="16"/>
          <w:szCs w:val="12"/>
        </w:rPr>
        <w:t>os.path</w:t>
      </w:r>
      <w:proofErr w:type="spellEnd"/>
      <w:r w:rsidRPr="00BB6B35">
        <w:rPr>
          <w:color w:val="000000"/>
          <w:sz w:val="16"/>
          <w:szCs w:val="12"/>
        </w:rPr>
        <w:t xml:space="preserve"> </w:t>
      </w:r>
      <w:r w:rsidRPr="00BB6B35">
        <w:rPr>
          <w:b/>
          <w:bCs/>
          <w:color w:val="000080"/>
          <w:sz w:val="16"/>
          <w:szCs w:val="12"/>
        </w:rPr>
        <w:t xml:space="preserve">import </w:t>
      </w:r>
      <w:proofErr w:type="spellStart"/>
      <w:r w:rsidRPr="00BB6B35">
        <w:rPr>
          <w:color w:val="000000"/>
          <w:sz w:val="16"/>
          <w:szCs w:val="12"/>
        </w:rPr>
        <w:t>isfile</w:t>
      </w:r>
      <w:proofErr w:type="spellEnd"/>
      <w:r w:rsidRPr="00BB6B35">
        <w:rPr>
          <w:color w:val="000000"/>
          <w:sz w:val="16"/>
          <w:szCs w:val="12"/>
        </w:rPr>
        <w:t>, join</w:t>
      </w:r>
      <w:r w:rsidRPr="00BB6B35">
        <w:rPr>
          <w:color w:val="000000"/>
          <w:sz w:val="16"/>
          <w:szCs w:val="12"/>
        </w:rPr>
        <w:br/>
      </w:r>
      <w:r w:rsidRPr="00BB6B35">
        <w:rPr>
          <w:color w:val="000000"/>
          <w:sz w:val="16"/>
          <w:szCs w:val="12"/>
        </w:rPr>
        <w:br/>
      </w:r>
      <w:r w:rsidRPr="00BB6B35">
        <w:rPr>
          <w:i/>
          <w:iCs/>
          <w:color w:val="808080"/>
          <w:sz w:val="16"/>
          <w:szCs w:val="12"/>
        </w:rPr>
        <w:t># Root directory of the project</w:t>
      </w:r>
      <w:r w:rsidRPr="00BB6B35">
        <w:rPr>
          <w:i/>
          <w:iCs/>
          <w:color w:val="808080"/>
          <w:sz w:val="16"/>
          <w:szCs w:val="12"/>
        </w:rPr>
        <w:br/>
      </w:r>
      <w:r w:rsidRPr="00BB6B35">
        <w:rPr>
          <w:color w:val="000000"/>
          <w:sz w:val="16"/>
          <w:szCs w:val="12"/>
        </w:rPr>
        <w:t xml:space="preserve">ROOT_DIR = </w:t>
      </w:r>
      <w:proofErr w:type="spellStart"/>
      <w:r w:rsidRPr="00BB6B35">
        <w:rPr>
          <w:color w:val="000000"/>
          <w:sz w:val="16"/>
          <w:szCs w:val="12"/>
        </w:rPr>
        <w:t>os.path.abspath</w:t>
      </w:r>
      <w:proofErr w:type="spellEnd"/>
      <w:r w:rsidRPr="00BB6B35">
        <w:rPr>
          <w:color w:val="000000"/>
          <w:sz w:val="16"/>
          <w:szCs w:val="12"/>
        </w:rPr>
        <w:t>(</w:t>
      </w:r>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Import Mask RCNN</w:t>
      </w:r>
      <w:r w:rsidRPr="00BB6B35">
        <w:rPr>
          <w:i/>
          <w:iCs/>
          <w:color w:val="808080"/>
          <w:sz w:val="16"/>
          <w:szCs w:val="12"/>
        </w:rPr>
        <w:br/>
      </w:r>
      <w:proofErr w:type="spellStart"/>
      <w:r w:rsidRPr="00BB6B35">
        <w:rPr>
          <w:color w:val="000000"/>
          <w:sz w:val="16"/>
          <w:szCs w:val="12"/>
        </w:rPr>
        <w:t>sys.path.append</w:t>
      </w:r>
      <w:proofErr w:type="spellEnd"/>
      <w:r w:rsidRPr="00BB6B35">
        <w:rPr>
          <w:color w:val="000000"/>
          <w:sz w:val="16"/>
          <w:szCs w:val="12"/>
        </w:rPr>
        <w:t xml:space="preserve">(ROOT_DIR)  </w:t>
      </w:r>
      <w:r w:rsidRPr="00BB6B35">
        <w:rPr>
          <w:i/>
          <w:iCs/>
          <w:color w:val="808080"/>
          <w:sz w:val="16"/>
          <w:szCs w:val="12"/>
        </w:rPr>
        <w:t># To find local version of the library</w:t>
      </w:r>
      <w:r w:rsidRPr="00BB6B35">
        <w:rPr>
          <w:i/>
          <w:iCs/>
          <w:color w:val="808080"/>
          <w:sz w:val="16"/>
          <w:szCs w:val="12"/>
        </w:rPr>
        <w:br/>
      </w:r>
      <w:r w:rsidRPr="00BB6B35">
        <w:rPr>
          <w:b/>
          <w:bCs/>
          <w:color w:val="000080"/>
          <w:sz w:val="16"/>
          <w:szCs w:val="12"/>
        </w:rPr>
        <w:t xml:space="preserve">from </w:t>
      </w:r>
      <w:proofErr w:type="spellStart"/>
      <w:r w:rsidRPr="00BB6B35">
        <w:rPr>
          <w:color w:val="000000"/>
          <w:sz w:val="16"/>
          <w:szCs w:val="12"/>
        </w:rPr>
        <w:t>mrcnn</w:t>
      </w:r>
      <w:proofErr w:type="spellEnd"/>
      <w:r w:rsidRPr="00BB6B35">
        <w:rPr>
          <w:color w:val="000000"/>
          <w:sz w:val="16"/>
          <w:szCs w:val="12"/>
        </w:rPr>
        <w:t xml:space="preserve"> </w:t>
      </w:r>
      <w:r w:rsidRPr="00BB6B35">
        <w:rPr>
          <w:b/>
          <w:bCs/>
          <w:color w:val="000080"/>
          <w:sz w:val="16"/>
          <w:szCs w:val="12"/>
        </w:rPr>
        <w:t xml:space="preserve">import </w:t>
      </w:r>
      <w:proofErr w:type="spellStart"/>
      <w:r w:rsidRPr="00BB6B35">
        <w:rPr>
          <w:color w:val="000000"/>
          <w:sz w:val="16"/>
          <w:szCs w:val="12"/>
        </w:rPr>
        <w:t>utils</w:t>
      </w:r>
      <w:proofErr w:type="spellEnd"/>
      <w:r w:rsidRPr="00BB6B35">
        <w:rPr>
          <w:color w:val="000000"/>
          <w:sz w:val="16"/>
          <w:szCs w:val="12"/>
        </w:rPr>
        <w:br/>
      </w:r>
      <w:r w:rsidRPr="00BB6B35">
        <w:rPr>
          <w:b/>
          <w:bCs/>
          <w:color w:val="000080"/>
          <w:sz w:val="16"/>
          <w:szCs w:val="12"/>
        </w:rPr>
        <w:t xml:space="preserve">import </w:t>
      </w:r>
      <w:proofErr w:type="spellStart"/>
      <w:r w:rsidRPr="00BB6B35">
        <w:rPr>
          <w:color w:val="000000"/>
          <w:sz w:val="16"/>
          <w:szCs w:val="12"/>
        </w:rPr>
        <w:t>mrcnn.model</w:t>
      </w:r>
      <w:proofErr w:type="spellEnd"/>
      <w:r w:rsidRPr="00BB6B35">
        <w:rPr>
          <w:color w:val="000000"/>
          <w:sz w:val="16"/>
          <w:szCs w:val="12"/>
        </w:rPr>
        <w:t xml:space="preserve"> </w:t>
      </w:r>
      <w:r w:rsidRPr="00BB6B35">
        <w:rPr>
          <w:b/>
          <w:bCs/>
          <w:color w:val="000080"/>
          <w:sz w:val="16"/>
          <w:szCs w:val="12"/>
        </w:rPr>
        <w:t xml:space="preserve">as </w:t>
      </w:r>
      <w:proofErr w:type="spellStart"/>
      <w:r w:rsidRPr="00BB6B35">
        <w:rPr>
          <w:color w:val="000000"/>
          <w:sz w:val="16"/>
          <w:szCs w:val="12"/>
        </w:rPr>
        <w:t>modellib</w:t>
      </w:r>
      <w:proofErr w:type="spellEnd"/>
      <w:r w:rsidRPr="00BB6B35">
        <w:rPr>
          <w:color w:val="000000"/>
          <w:sz w:val="16"/>
          <w:szCs w:val="12"/>
        </w:rPr>
        <w:br/>
      </w:r>
      <w:r w:rsidRPr="00BB6B35">
        <w:rPr>
          <w:b/>
          <w:bCs/>
          <w:color w:val="000080"/>
          <w:sz w:val="16"/>
          <w:szCs w:val="12"/>
        </w:rPr>
        <w:t xml:space="preserve">from </w:t>
      </w:r>
      <w:proofErr w:type="spellStart"/>
      <w:r w:rsidRPr="00BB6B35">
        <w:rPr>
          <w:color w:val="000000"/>
          <w:sz w:val="16"/>
          <w:szCs w:val="12"/>
        </w:rPr>
        <w:t>mrcnn</w:t>
      </w:r>
      <w:proofErr w:type="spellEnd"/>
      <w:r w:rsidRPr="00BB6B35">
        <w:rPr>
          <w:color w:val="000000"/>
          <w:sz w:val="16"/>
          <w:szCs w:val="12"/>
        </w:rPr>
        <w:t xml:space="preserve"> </w:t>
      </w:r>
      <w:r w:rsidRPr="00BB6B35">
        <w:rPr>
          <w:b/>
          <w:bCs/>
          <w:color w:val="000080"/>
          <w:sz w:val="16"/>
          <w:szCs w:val="12"/>
        </w:rPr>
        <w:t xml:space="preserve">import </w:t>
      </w:r>
      <w:r w:rsidRPr="00BB6B35">
        <w:rPr>
          <w:color w:val="000000"/>
          <w:sz w:val="16"/>
          <w:szCs w:val="12"/>
        </w:rPr>
        <w:t>visualize</w:t>
      </w:r>
      <w:r w:rsidRPr="00BB6B35">
        <w:rPr>
          <w:color w:val="000000"/>
          <w:sz w:val="16"/>
          <w:szCs w:val="12"/>
        </w:rPr>
        <w:br/>
      </w:r>
      <w:r w:rsidRPr="00BB6B35">
        <w:rPr>
          <w:i/>
          <w:iCs/>
          <w:color w:val="808080"/>
          <w:sz w:val="16"/>
          <w:szCs w:val="12"/>
        </w:rPr>
        <w:t># Import COCO config</w:t>
      </w:r>
      <w:r w:rsidRPr="00BB6B35">
        <w:rPr>
          <w:i/>
          <w:iCs/>
          <w:color w:val="808080"/>
          <w:sz w:val="16"/>
          <w:szCs w:val="12"/>
        </w:rPr>
        <w:br/>
      </w:r>
      <w:proofErr w:type="spellStart"/>
      <w:r w:rsidRPr="00BB6B35">
        <w:rPr>
          <w:color w:val="000000"/>
          <w:sz w:val="16"/>
          <w:szCs w:val="12"/>
        </w:rPr>
        <w:t>sys.path.append</w:t>
      </w:r>
      <w:proofErr w:type="spellEnd"/>
      <w:r w:rsidRPr="00BB6B35">
        <w:rPr>
          <w:color w:val="000000"/>
          <w:sz w:val="16"/>
          <w:szCs w:val="12"/>
        </w:rPr>
        <w:t>(</w:t>
      </w:r>
      <w:proofErr w:type="spellStart"/>
      <w:r w:rsidRPr="00BB6B35">
        <w:rPr>
          <w:color w:val="000000"/>
          <w:sz w:val="16"/>
          <w:szCs w:val="12"/>
        </w:rPr>
        <w:t>os.path.join</w:t>
      </w:r>
      <w:proofErr w:type="spellEnd"/>
      <w:r w:rsidRPr="00BB6B35">
        <w:rPr>
          <w:color w:val="000000"/>
          <w:sz w:val="16"/>
          <w:szCs w:val="12"/>
        </w:rPr>
        <w:t xml:space="preserve">(ROOT_DIR, </w:t>
      </w:r>
      <w:r w:rsidRPr="00BB6B35">
        <w:rPr>
          <w:b/>
          <w:bCs/>
          <w:color w:val="008080"/>
          <w:sz w:val="16"/>
          <w:szCs w:val="12"/>
        </w:rPr>
        <w:t>"samples/coco/"</w:t>
      </w:r>
      <w:r w:rsidRPr="00BB6B35">
        <w:rPr>
          <w:color w:val="000000"/>
          <w:sz w:val="16"/>
          <w:szCs w:val="12"/>
        </w:rPr>
        <w:t xml:space="preserve">))  </w:t>
      </w:r>
      <w:r w:rsidRPr="00BB6B35">
        <w:rPr>
          <w:i/>
          <w:iCs/>
          <w:color w:val="808080"/>
          <w:sz w:val="16"/>
          <w:szCs w:val="12"/>
        </w:rPr>
        <w:t># To find local version</w:t>
      </w:r>
      <w:r w:rsidRPr="00BB6B35">
        <w:rPr>
          <w:i/>
          <w:iCs/>
          <w:color w:val="808080"/>
          <w:sz w:val="16"/>
          <w:szCs w:val="12"/>
        </w:rPr>
        <w:br/>
      </w:r>
      <w:r w:rsidRPr="00BB6B35">
        <w:rPr>
          <w:b/>
          <w:bCs/>
          <w:color w:val="000080"/>
          <w:sz w:val="16"/>
          <w:szCs w:val="12"/>
        </w:rPr>
        <w:t xml:space="preserve">import </w:t>
      </w:r>
      <w:r w:rsidRPr="00BB6B35">
        <w:rPr>
          <w:color w:val="000000"/>
          <w:sz w:val="16"/>
          <w:szCs w:val="12"/>
        </w:rPr>
        <w:t>coco</w:t>
      </w:r>
      <w:r w:rsidRPr="00BB6B35">
        <w:rPr>
          <w:color w:val="000000"/>
          <w:sz w:val="16"/>
          <w:szCs w:val="12"/>
        </w:rPr>
        <w:br/>
      </w:r>
      <w:r w:rsidRPr="00BB6B35">
        <w:rPr>
          <w:color w:val="000000"/>
          <w:sz w:val="16"/>
          <w:szCs w:val="12"/>
        </w:rPr>
        <w:br/>
      </w:r>
      <w:r w:rsidRPr="00BB6B35">
        <w:rPr>
          <w:i/>
          <w:iCs/>
          <w:color w:val="808080"/>
          <w:sz w:val="16"/>
          <w:szCs w:val="12"/>
        </w:rPr>
        <w:t xml:space="preserve"># %matplotlib inline </w:t>
      </w:r>
      <w:r w:rsidRPr="00BB6B35">
        <w:rPr>
          <w:i/>
          <w:iCs/>
          <w:color w:val="808080"/>
          <w:sz w:val="16"/>
          <w:szCs w:val="12"/>
        </w:rPr>
        <w:br/>
      </w:r>
      <w:r w:rsidRPr="00BB6B35">
        <w:rPr>
          <w:i/>
          <w:iCs/>
          <w:color w:val="808080"/>
          <w:sz w:val="16"/>
          <w:szCs w:val="12"/>
        </w:rPr>
        <w:br/>
        <w:t># Directory to save logs and trained model</w:t>
      </w:r>
      <w:r w:rsidRPr="00BB6B35">
        <w:rPr>
          <w:i/>
          <w:iCs/>
          <w:color w:val="808080"/>
          <w:sz w:val="16"/>
          <w:szCs w:val="12"/>
        </w:rPr>
        <w:br/>
      </w:r>
      <w:r w:rsidRPr="00BB6B35">
        <w:rPr>
          <w:color w:val="000000"/>
          <w:sz w:val="16"/>
          <w:szCs w:val="12"/>
        </w:rPr>
        <w:t xml:space="preserve">MODEL_DIR = </w:t>
      </w:r>
      <w:proofErr w:type="spellStart"/>
      <w:r w:rsidRPr="00BB6B35">
        <w:rPr>
          <w:color w:val="000000"/>
          <w:sz w:val="16"/>
          <w:szCs w:val="12"/>
        </w:rPr>
        <w:t>os.path.join</w:t>
      </w:r>
      <w:proofErr w:type="spellEnd"/>
      <w:r w:rsidRPr="00BB6B35">
        <w:rPr>
          <w:color w:val="000000"/>
          <w:sz w:val="16"/>
          <w:szCs w:val="12"/>
        </w:rPr>
        <w:t xml:space="preserve">(ROOT_DIR, </w:t>
      </w:r>
      <w:r w:rsidRPr="00BB6B35">
        <w:rPr>
          <w:b/>
          <w:bCs/>
          <w:color w:val="008080"/>
          <w:sz w:val="16"/>
          <w:szCs w:val="12"/>
        </w:rPr>
        <w:t>"logs"</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Local path to trained weights file</w:t>
      </w:r>
      <w:r w:rsidRPr="00BB6B35">
        <w:rPr>
          <w:i/>
          <w:iCs/>
          <w:color w:val="808080"/>
          <w:sz w:val="16"/>
          <w:szCs w:val="12"/>
        </w:rPr>
        <w:br/>
      </w:r>
      <w:r w:rsidRPr="00BB6B35">
        <w:rPr>
          <w:color w:val="000000"/>
          <w:sz w:val="16"/>
          <w:szCs w:val="12"/>
        </w:rPr>
        <w:t xml:space="preserve">COCO_MODEL_PATH = </w:t>
      </w:r>
      <w:proofErr w:type="spellStart"/>
      <w:r w:rsidRPr="00BB6B35">
        <w:rPr>
          <w:color w:val="000000"/>
          <w:sz w:val="16"/>
          <w:szCs w:val="12"/>
        </w:rPr>
        <w:t>os.path.join</w:t>
      </w:r>
      <w:proofErr w:type="spellEnd"/>
      <w:r w:rsidRPr="00BB6B35">
        <w:rPr>
          <w:color w:val="000000"/>
          <w:sz w:val="16"/>
          <w:szCs w:val="12"/>
        </w:rPr>
        <w:t xml:space="preserve">(ROOT_DIR, </w:t>
      </w:r>
      <w:r w:rsidRPr="00BB6B35">
        <w:rPr>
          <w:b/>
          <w:bCs/>
          <w:color w:val="008080"/>
          <w:sz w:val="16"/>
          <w:szCs w:val="12"/>
        </w:rPr>
        <w:t>"mask_rcnn_coco.h5"</w:t>
      </w:r>
      <w:r w:rsidRPr="00BB6B35">
        <w:rPr>
          <w:color w:val="000000"/>
          <w:sz w:val="16"/>
          <w:szCs w:val="12"/>
        </w:rPr>
        <w:t>)</w:t>
      </w:r>
      <w:r w:rsidRPr="00BB6B35">
        <w:rPr>
          <w:color w:val="000000"/>
          <w:sz w:val="16"/>
          <w:szCs w:val="12"/>
        </w:rPr>
        <w:br/>
      </w:r>
      <w:r w:rsidRPr="00BB6B35">
        <w:rPr>
          <w:i/>
          <w:iCs/>
          <w:color w:val="808080"/>
          <w:sz w:val="16"/>
          <w:szCs w:val="12"/>
        </w:rPr>
        <w:t># Download COCO trained weights from Releases if needed</w:t>
      </w:r>
      <w:r w:rsidRPr="00BB6B35">
        <w:rPr>
          <w:i/>
          <w:iCs/>
          <w:color w:val="808080"/>
          <w:sz w:val="16"/>
          <w:szCs w:val="12"/>
        </w:rPr>
        <w:br/>
      </w:r>
      <w:r w:rsidRPr="00BB6B35">
        <w:rPr>
          <w:b/>
          <w:bCs/>
          <w:color w:val="000080"/>
          <w:sz w:val="16"/>
          <w:szCs w:val="12"/>
        </w:rPr>
        <w:t xml:space="preserve">if not </w:t>
      </w:r>
      <w:proofErr w:type="spellStart"/>
      <w:r w:rsidRPr="00BB6B35">
        <w:rPr>
          <w:color w:val="000000"/>
          <w:sz w:val="16"/>
          <w:szCs w:val="12"/>
        </w:rPr>
        <w:t>os.path.exists</w:t>
      </w:r>
      <w:proofErr w:type="spellEnd"/>
      <w:r w:rsidRPr="00BB6B35">
        <w:rPr>
          <w:color w:val="000000"/>
          <w:sz w:val="16"/>
          <w:szCs w:val="12"/>
        </w:rPr>
        <w:t>(COCO_MODEL_PATH):</w:t>
      </w:r>
      <w:r w:rsidRPr="00BB6B35">
        <w:rPr>
          <w:color w:val="000000"/>
          <w:sz w:val="16"/>
          <w:szCs w:val="12"/>
        </w:rPr>
        <w:br/>
        <w:t xml:space="preserve">    </w:t>
      </w:r>
      <w:proofErr w:type="spellStart"/>
      <w:r w:rsidRPr="00BB6B35">
        <w:rPr>
          <w:color w:val="000000"/>
          <w:sz w:val="16"/>
          <w:szCs w:val="12"/>
        </w:rPr>
        <w:t>utils.download_trained_weights</w:t>
      </w:r>
      <w:proofErr w:type="spellEnd"/>
      <w:r w:rsidRPr="00BB6B35">
        <w:rPr>
          <w:color w:val="000000"/>
          <w:sz w:val="16"/>
          <w:szCs w:val="12"/>
        </w:rPr>
        <w:t>(COCO_MODEL_PATH)</w:t>
      </w:r>
      <w:r w:rsidRPr="00BB6B35">
        <w:rPr>
          <w:color w:val="000000"/>
          <w:sz w:val="16"/>
          <w:szCs w:val="12"/>
        </w:rPr>
        <w:br/>
      </w:r>
      <w:r w:rsidRPr="00BB6B35">
        <w:rPr>
          <w:color w:val="000000"/>
          <w:sz w:val="16"/>
          <w:szCs w:val="12"/>
        </w:rPr>
        <w:br/>
      </w:r>
      <w:r w:rsidRPr="00BB6B35">
        <w:rPr>
          <w:i/>
          <w:iCs/>
          <w:color w:val="808080"/>
          <w:sz w:val="16"/>
          <w:szCs w:val="12"/>
        </w:rPr>
        <w:t># Directory of images to run detection on</w:t>
      </w:r>
      <w:r w:rsidRPr="00BB6B35">
        <w:rPr>
          <w:i/>
          <w:iCs/>
          <w:color w:val="808080"/>
          <w:sz w:val="16"/>
          <w:szCs w:val="12"/>
        </w:rPr>
        <w:br/>
        <w:t>#IMAGE_DIR = '</w:t>
      </w:r>
      <w:proofErr w:type="spellStart"/>
      <w:r w:rsidRPr="00BB6B35">
        <w:rPr>
          <w:i/>
          <w:iCs/>
          <w:color w:val="808080"/>
          <w:sz w:val="16"/>
          <w:szCs w:val="12"/>
        </w:rPr>
        <w:t>downlaods</w:t>
      </w:r>
      <w:proofErr w:type="spellEnd"/>
      <w:r w:rsidRPr="00BB6B35">
        <w:rPr>
          <w:i/>
          <w:iCs/>
          <w:color w:val="808080"/>
          <w:sz w:val="16"/>
          <w:szCs w:val="12"/>
        </w:rPr>
        <w:t>'</w:t>
      </w:r>
      <w:r w:rsidRPr="00BB6B35">
        <w:rPr>
          <w:i/>
          <w:iCs/>
          <w:color w:val="808080"/>
          <w:sz w:val="16"/>
          <w:szCs w:val="12"/>
        </w:rPr>
        <w:br/>
      </w:r>
      <w:r w:rsidRPr="00BB6B35">
        <w:rPr>
          <w:color w:val="000000"/>
          <w:sz w:val="16"/>
          <w:szCs w:val="12"/>
        </w:rPr>
        <w:t xml:space="preserve">IMAGE_DIR = </w:t>
      </w:r>
      <w:r w:rsidRPr="00BB6B35">
        <w:rPr>
          <w:b/>
          <w:bCs/>
          <w:color w:val="008080"/>
          <w:sz w:val="16"/>
          <w:szCs w:val="12"/>
        </w:rPr>
        <w:t>'/content/</w:t>
      </w:r>
      <w:proofErr w:type="spellStart"/>
      <w:r w:rsidRPr="00BB6B35">
        <w:rPr>
          <w:b/>
          <w:bCs/>
          <w:color w:val="008080"/>
          <w:sz w:val="16"/>
          <w:szCs w:val="12"/>
        </w:rPr>
        <w:t>StreetImages</w:t>
      </w:r>
      <w:proofErr w:type="spellEnd"/>
      <w:r w:rsidRPr="00BB6B35">
        <w:rPr>
          <w:b/>
          <w:bCs/>
          <w:color w:val="008080"/>
          <w:sz w:val="16"/>
          <w:szCs w:val="12"/>
        </w:rPr>
        <w:t>'</w:t>
      </w:r>
      <w:r w:rsidRPr="00BB6B35">
        <w:rPr>
          <w:b/>
          <w:bCs/>
          <w:color w:val="008080"/>
          <w:sz w:val="16"/>
          <w:szCs w:val="12"/>
        </w:rPr>
        <w:br/>
      </w:r>
      <w:r w:rsidRPr="00BB6B35">
        <w:rPr>
          <w:color w:val="000080"/>
          <w:sz w:val="16"/>
          <w:szCs w:val="12"/>
        </w:rPr>
        <w:t>print</w:t>
      </w:r>
      <w:r w:rsidRPr="00BB6B35">
        <w:rPr>
          <w:color w:val="000000"/>
          <w:sz w:val="16"/>
          <w:szCs w:val="12"/>
        </w:rPr>
        <w:t>(IMAGE_DIR)</w:t>
      </w:r>
      <w:r w:rsidRPr="00BB6B35">
        <w:rPr>
          <w:color w:val="000000"/>
          <w:sz w:val="16"/>
          <w:szCs w:val="12"/>
        </w:rPr>
        <w:br/>
      </w:r>
      <w:r w:rsidRPr="00BB6B35">
        <w:rPr>
          <w:color w:val="000080"/>
          <w:sz w:val="16"/>
          <w:szCs w:val="12"/>
        </w:rPr>
        <w:t>print</w:t>
      </w:r>
      <w:r w:rsidRPr="00BB6B35">
        <w:rPr>
          <w:color w:val="000000"/>
          <w:sz w:val="16"/>
          <w:szCs w:val="12"/>
        </w:rPr>
        <w:t>(ROOT_DIR)</w:t>
      </w:r>
      <w:r w:rsidRPr="00BB6B35">
        <w:rPr>
          <w:color w:val="000000"/>
          <w:sz w:val="16"/>
          <w:szCs w:val="12"/>
        </w:rPr>
        <w:br/>
      </w:r>
      <w:r w:rsidRPr="00BB6B35">
        <w:rPr>
          <w:color w:val="000000"/>
          <w:sz w:val="16"/>
          <w:szCs w:val="12"/>
        </w:rPr>
        <w:br/>
      </w:r>
      <w:r w:rsidRPr="00BB6B35">
        <w:rPr>
          <w:b/>
          <w:bCs/>
          <w:color w:val="008080"/>
          <w:sz w:val="16"/>
          <w:szCs w:val="12"/>
        </w:rPr>
        <w:t xml:space="preserve">"""# Some helper </w:t>
      </w:r>
      <w:proofErr w:type="spellStart"/>
      <w:r w:rsidRPr="00BB6B35">
        <w:rPr>
          <w:b/>
          <w:bCs/>
          <w:color w:val="008080"/>
          <w:sz w:val="16"/>
          <w:szCs w:val="12"/>
        </w:rPr>
        <w:t>fuctions</w:t>
      </w:r>
      <w:proofErr w:type="spellEnd"/>
      <w:r w:rsidRPr="00BB6B35">
        <w:rPr>
          <w:b/>
          <w:bCs/>
          <w:color w:val="008080"/>
          <w:sz w:val="16"/>
          <w:szCs w:val="12"/>
        </w:rPr>
        <w:t>"""</w:t>
      </w:r>
      <w:r w:rsidRPr="00BB6B35">
        <w:rPr>
          <w:b/>
          <w:bCs/>
          <w:color w:val="008080"/>
          <w:sz w:val="16"/>
          <w:szCs w:val="12"/>
        </w:rPr>
        <w:br/>
      </w:r>
      <w:r w:rsidRPr="00BB6B35">
        <w:rPr>
          <w:b/>
          <w:bCs/>
          <w:color w:val="008080"/>
          <w:sz w:val="16"/>
          <w:szCs w:val="12"/>
        </w:rPr>
        <w:br/>
      </w:r>
      <w:r w:rsidRPr="00BB6B35">
        <w:rPr>
          <w:b/>
          <w:bCs/>
          <w:color w:val="000080"/>
          <w:sz w:val="16"/>
          <w:szCs w:val="12"/>
        </w:rPr>
        <w:t xml:space="preserve">def </w:t>
      </w:r>
      <w:proofErr w:type="spellStart"/>
      <w:r w:rsidRPr="00BB6B35">
        <w:rPr>
          <w:color w:val="000000"/>
          <w:sz w:val="16"/>
          <w:szCs w:val="12"/>
        </w:rPr>
        <w:t>random_colors</w:t>
      </w:r>
      <w:proofErr w:type="spellEnd"/>
      <w:r w:rsidRPr="00BB6B35">
        <w:rPr>
          <w:color w:val="000000"/>
          <w:sz w:val="16"/>
          <w:szCs w:val="12"/>
        </w:rPr>
        <w:t>(N):</w:t>
      </w:r>
      <w:r w:rsidRPr="00BB6B35">
        <w:rPr>
          <w:color w:val="000000"/>
          <w:sz w:val="16"/>
          <w:szCs w:val="12"/>
        </w:rPr>
        <w:br/>
        <w:t xml:space="preserve">    </w:t>
      </w:r>
      <w:proofErr w:type="spellStart"/>
      <w:r w:rsidRPr="00BB6B35">
        <w:rPr>
          <w:color w:val="000000"/>
          <w:sz w:val="16"/>
          <w:szCs w:val="12"/>
        </w:rPr>
        <w:t>np.random.seed</w:t>
      </w:r>
      <w:proofErr w:type="spellEnd"/>
      <w:r w:rsidRPr="00BB6B35">
        <w:rPr>
          <w:color w:val="000000"/>
          <w:sz w:val="16"/>
          <w:szCs w:val="12"/>
        </w:rPr>
        <w:t>(</w:t>
      </w:r>
      <w:r w:rsidRPr="00BB6B35">
        <w:rPr>
          <w:color w:val="0000FF"/>
          <w:sz w:val="16"/>
          <w:szCs w:val="12"/>
        </w:rPr>
        <w:t>1</w:t>
      </w:r>
      <w:r w:rsidRPr="00BB6B35">
        <w:rPr>
          <w:color w:val="000000"/>
          <w:sz w:val="16"/>
          <w:szCs w:val="12"/>
        </w:rPr>
        <w:t>)</w:t>
      </w:r>
      <w:r w:rsidRPr="00BB6B35">
        <w:rPr>
          <w:color w:val="000000"/>
          <w:sz w:val="16"/>
          <w:szCs w:val="12"/>
        </w:rPr>
        <w:br/>
        <w:t xml:space="preserve">    colors = [</w:t>
      </w:r>
      <w:r w:rsidRPr="00BB6B35">
        <w:rPr>
          <w:color w:val="000080"/>
          <w:sz w:val="16"/>
          <w:szCs w:val="12"/>
        </w:rPr>
        <w:t>tuple</w:t>
      </w:r>
      <w:r w:rsidRPr="00BB6B35">
        <w:rPr>
          <w:color w:val="000000"/>
          <w:sz w:val="16"/>
          <w:szCs w:val="12"/>
        </w:rPr>
        <w:t>(</w:t>
      </w:r>
      <w:r w:rsidRPr="00BB6B35">
        <w:rPr>
          <w:color w:val="0000FF"/>
          <w:sz w:val="16"/>
          <w:szCs w:val="12"/>
        </w:rPr>
        <w:t xml:space="preserve">255 </w:t>
      </w:r>
      <w:r w:rsidRPr="00BB6B35">
        <w:rPr>
          <w:color w:val="000000"/>
          <w:sz w:val="16"/>
          <w:szCs w:val="12"/>
        </w:rPr>
        <w:t xml:space="preserve">* </w:t>
      </w:r>
      <w:proofErr w:type="spellStart"/>
      <w:r w:rsidRPr="00BB6B35">
        <w:rPr>
          <w:color w:val="000000"/>
          <w:sz w:val="16"/>
          <w:szCs w:val="12"/>
        </w:rPr>
        <w:t>np.random.rand</w:t>
      </w:r>
      <w:proofErr w:type="spellEnd"/>
      <w:r w:rsidRPr="00BB6B35">
        <w:rPr>
          <w:color w:val="000000"/>
          <w:sz w:val="16"/>
          <w:szCs w:val="12"/>
        </w:rPr>
        <w:t>(</w:t>
      </w:r>
      <w:r w:rsidRPr="00BB6B35">
        <w:rPr>
          <w:color w:val="0000FF"/>
          <w:sz w:val="16"/>
          <w:szCs w:val="12"/>
        </w:rPr>
        <w:t>3</w:t>
      </w:r>
      <w:r w:rsidRPr="00BB6B35">
        <w:rPr>
          <w:color w:val="000000"/>
          <w:sz w:val="16"/>
          <w:szCs w:val="12"/>
        </w:rPr>
        <w:t xml:space="preserve">)) </w:t>
      </w:r>
      <w:r w:rsidRPr="00BB6B35">
        <w:rPr>
          <w:b/>
          <w:bCs/>
          <w:color w:val="000080"/>
          <w:sz w:val="16"/>
          <w:szCs w:val="12"/>
        </w:rPr>
        <w:t xml:space="preserve">for </w:t>
      </w:r>
      <w:r w:rsidRPr="00BB6B35">
        <w:rPr>
          <w:color w:val="000000"/>
          <w:sz w:val="16"/>
          <w:szCs w:val="12"/>
        </w:rPr>
        <w:t xml:space="preserve">_ </w:t>
      </w:r>
      <w:r w:rsidRPr="00BB6B35">
        <w:rPr>
          <w:b/>
          <w:bCs/>
          <w:color w:val="000080"/>
          <w:sz w:val="16"/>
          <w:szCs w:val="12"/>
        </w:rPr>
        <w:t xml:space="preserve">in </w:t>
      </w:r>
      <w:r w:rsidRPr="00BB6B35">
        <w:rPr>
          <w:color w:val="000080"/>
          <w:sz w:val="16"/>
          <w:szCs w:val="12"/>
        </w:rPr>
        <w:t>range</w:t>
      </w:r>
      <w:r w:rsidRPr="00BB6B35">
        <w:rPr>
          <w:color w:val="000000"/>
          <w:sz w:val="16"/>
          <w:szCs w:val="12"/>
        </w:rPr>
        <w:t>(N)]</w:t>
      </w:r>
      <w:r w:rsidRPr="00BB6B35">
        <w:rPr>
          <w:color w:val="000000"/>
          <w:sz w:val="16"/>
          <w:szCs w:val="12"/>
        </w:rPr>
        <w:br/>
        <w:t xml:space="preserve">    </w:t>
      </w:r>
      <w:r w:rsidRPr="00BB6B35">
        <w:rPr>
          <w:b/>
          <w:bCs/>
          <w:color w:val="000080"/>
          <w:sz w:val="16"/>
          <w:szCs w:val="12"/>
        </w:rPr>
        <w:t xml:space="preserve">return </w:t>
      </w:r>
      <w:r w:rsidRPr="00BB6B35">
        <w:rPr>
          <w:color w:val="000000"/>
          <w:sz w:val="16"/>
          <w:szCs w:val="12"/>
        </w:rPr>
        <w:t>colors</w:t>
      </w:r>
      <w:r w:rsidRPr="00BB6B35">
        <w:rPr>
          <w:color w:val="000000"/>
          <w:sz w:val="16"/>
          <w:szCs w:val="12"/>
        </w:rPr>
        <w:br/>
        <w:t xml:space="preserve">  </w:t>
      </w:r>
      <w:r w:rsidRPr="00BB6B35">
        <w:rPr>
          <w:color w:val="000000"/>
          <w:sz w:val="16"/>
          <w:szCs w:val="12"/>
        </w:rPr>
        <w:br/>
      </w:r>
      <w:r w:rsidRPr="00BB6B35">
        <w:rPr>
          <w:b/>
          <w:bCs/>
          <w:color w:val="000080"/>
          <w:sz w:val="16"/>
          <w:szCs w:val="12"/>
        </w:rPr>
        <w:t xml:space="preserve">def </w:t>
      </w:r>
      <w:proofErr w:type="spellStart"/>
      <w:r w:rsidRPr="00BB6B35">
        <w:rPr>
          <w:color w:val="000000"/>
          <w:sz w:val="16"/>
          <w:szCs w:val="12"/>
        </w:rPr>
        <w:t>display_instances</w:t>
      </w:r>
      <w:proofErr w:type="spellEnd"/>
      <w:r w:rsidRPr="00BB6B35">
        <w:rPr>
          <w:color w:val="000000"/>
          <w:sz w:val="16"/>
          <w:szCs w:val="12"/>
        </w:rPr>
        <w:t>(image, boxes, masks, ids, names, scores):</w:t>
      </w:r>
      <w:r w:rsidRPr="00BB6B35">
        <w:rPr>
          <w:color w:val="000000"/>
          <w:sz w:val="16"/>
          <w:szCs w:val="12"/>
        </w:rPr>
        <w:br/>
        <w:t xml:space="preserve">    </w:t>
      </w:r>
      <w:r w:rsidRPr="00BB6B35">
        <w:rPr>
          <w:i/>
          <w:iCs/>
          <w:color w:val="808080"/>
          <w:sz w:val="16"/>
          <w:szCs w:val="12"/>
        </w:rPr>
        <w:t>"""</w:t>
      </w:r>
      <w:r w:rsidRPr="00BB6B35">
        <w:rPr>
          <w:i/>
          <w:iCs/>
          <w:color w:val="808080"/>
          <w:sz w:val="16"/>
          <w:szCs w:val="12"/>
        </w:rPr>
        <w:br/>
        <w:t xml:space="preserve">        take the image and results and apply the mask, box, and Label</w:t>
      </w:r>
      <w:r w:rsidRPr="00BB6B35">
        <w:rPr>
          <w:i/>
          <w:iCs/>
          <w:color w:val="808080"/>
          <w:sz w:val="16"/>
          <w:szCs w:val="12"/>
        </w:rPr>
        <w:br/>
        <w:t xml:space="preserve">    """</w:t>
      </w:r>
      <w:r w:rsidRPr="00BB6B35">
        <w:rPr>
          <w:i/>
          <w:iCs/>
          <w:color w:val="808080"/>
          <w:sz w:val="16"/>
          <w:szCs w:val="12"/>
        </w:rPr>
        <w:br/>
        <w:t xml:space="preserve">    </w:t>
      </w:r>
      <w:proofErr w:type="spellStart"/>
      <w:r w:rsidRPr="00BB6B35">
        <w:rPr>
          <w:color w:val="000000"/>
          <w:sz w:val="16"/>
          <w:szCs w:val="12"/>
        </w:rPr>
        <w:t>n_instances</w:t>
      </w:r>
      <w:proofErr w:type="spellEnd"/>
      <w:r w:rsidRPr="00BB6B35">
        <w:rPr>
          <w:color w:val="000000"/>
          <w:sz w:val="16"/>
          <w:szCs w:val="12"/>
        </w:rPr>
        <w:t xml:space="preserve"> = </w:t>
      </w:r>
      <w:proofErr w:type="spellStart"/>
      <w:r w:rsidRPr="00BB6B35">
        <w:rPr>
          <w:color w:val="000000"/>
          <w:sz w:val="16"/>
          <w:szCs w:val="12"/>
        </w:rPr>
        <w:t>boxes.shape</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colors = </w:t>
      </w:r>
      <w:proofErr w:type="spellStart"/>
      <w:r w:rsidRPr="00BB6B35">
        <w:rPr>
          <w:color w:val="000000"/>
          <w:sz w:val="16"/>
          <w:szCs w:val="12"/>
        </w:rPr>
        <w:t>random_colors</w:t>
      </w:r>
      <w:proofErr w:type="spellEnd"/>
      <w:r w:rsidRPr="00BB6B35">
        <w:rPr>
          <w:color w:val="000000"/>
          <w:sz w:val="16"/>
          <w:szCs w:val="12"/>
        </w:rPr>
        <w:t>(</w:t>
      </w:r>
      <w:proofErr w:type="spellStart"/>
      <w:r w:rsidRPr="00BB6B35">
        <w:rPr>
          <w:color w:val="000000"/>
          <w:sz w:val="16"/>
          <w:szCs w:val="12"/>
        </w:rPr>
        <w:t>n_instances</w:t>
      </w:r>
      <w:proofErr w:type="spellEnd"/>
      <w:r w:rsidRPr="00BB6B35">
        <w:rPr>
          <w:color w:val="000000"/>
          <w:sz w:val="16"/>
          <w:szCs w:val="12"/>
        </w:rPr>
        <w:t>)</w:t>
      </w:r>
      <w:r w:rsidRPr="00BB6B35">
        <w:rPr>
          <w:color w:val="000000"/>
          <w:sz w:val="16"/>
          <w:szCs w:val="12"/>
        </w:rPr>
        <w:br/>
      </w:r>
      <w:r w:rsidRPr="00BB6B35">
        <w:rPr>
          <w:color w:val="000000"/>
          <w:sz w:val="16"/>
          <w:szCs w:val="12"/>
        </w:rPr>
        <w:br/>
      </w:r>
      <w:r w:rsidRPr="00BB6B35">
        <w:rPr>
          <w:b/>
          <w:bCs/>
          <w:color w:val="008080"/>
          <w:sz w:val="16"/>
          <w:szCs w:val="12"/>
        </w:rPr>
        <w:t>"""# Create Inference Object"""</w:t>
      </w:r>
      <w:r w:rsidRPr="00BB6B35">
        <w:rPr>
          <w:b/>
          <w:bCs/>
          <w:color w:val="008080"/>
          <w:sz w:val="16"/>
          <w:szCs w:val="12"/>
        </w:rPr>
        <w:br/>
      </w:r>
      <w:r w:rsidRPr="00BB6B35">
        <w:rPr>
          <w:b/>
          <w:bCs/>
          <w:color w:val="008080"/>
          <w:sz w:val="16"/>
          <w:szCs w:val="12"/>
        </w:rPr>
        <w:br/>
      </w:r>
      <w:r w:rsidRPr="00BB6B35">
        <w:rPr>
          <w:b/>
          <w:bCs/>
          <w:color w:val="000080"/>
          <w:sz w:val="16"/>
          <w:szCs w:val="12"/>
        </w:rPr>
        <w:t xml:space="preserve">class </w:t>
      </w:r>
      <w:proofErr w:type="spellStart"/>
      <w:r w:rsidRPr="00BB6B35">
        <w:rPr>
          <w:color w:val="000000"/>
          <w:sz w:val="16"/>
          <w:szCs w:val="12"/>
        </w:rPr>
        <w:t>InferenceConfig</w:t>
      </w:r>
      <w:proofErr w:type="spellEnd"/>
      <w:r w:rsidRPr="00BB6B35">
        <w:rPr>
          <w:color w:val="000000"/>
          <w:sz w:val="16"/>
          <w:szCs w:val="12"/>
        </w:rPr>
        <w:t>(</w:t>
      </w:r>
      <w:proofErr w:type="spellStart"/>
      <w:r w:rsidRPr="00BB6B35">
        <w:rPr>
          <w:color w:val="000000"/>
          <w:sz w:val="16"/>
          <w:szCs w:val="12"/>
        </w:rPr>
        <w:t>coco.CocoConfig</w:t>
      </w:r>
      <w:proofErr w:type="spellEnd"/>
      <w:r w:rsidRPr="00BB6B35">
        <w:rPr>
          <w:color w:val="000000"/>
          <w:sz w:val="16"/>
          <w:szCs w:val="12"/>
        </w:rPr>
        <w:t>):</w:t>
      </w:r>
      <w:r w:rsidRPr="00BB6B35">
        <w:rPr>
          <w:color w:val="000000"/>
          <w:sz w:val="16"/>
          <w:szCs w:val="12"/>
        </w:rPr>
        <w:br/>
        <w:t xml:space="preserve">    </w:t>
      </w:r>
      <w:r w:rsidRPr="00BB6B35">
        <w:rPr>
          <w:i/>
          <w:iCs/>
          <w:color w:val="808080"/>
          <w:sz w:val="16"/>
          <w:szCs w:val="12"/>
        </w:rPr>
        <w:t># Set batch size to 1 since we'll be running inference on</w:t>
      </w:r>
      <w:r w:rsidRPr="00BB6B35">
        <w:rPr>
          <w:i/>
          <w:iCs/>
          <w:color w:val="808080"/>
          <w:sz w:val="16"/>
          <w:szCs w:val="12"/>
        </w:rPr>
        <w:br/>
        <w:t xml:space="preserve">    # one image at a time. Batch size = GPU_COUNT * IMAGES_PER_GPU</w:t>
      </w:r>
      <w:r w:rsidRPr="00BB6B35">
        <w:rPr>
          <w:i/>
          <w:iCs/>
          <w:color w:val="808080"/>
          <w:sz w:val="16"/>
          <w:szCs w:val="12"/>
        </w:rPr>
        <w:br/>
        <w:t xml:space="preserve">    </w:t>
      </w:r>
      <w:r w:rsidRPr="00BB6B35">
        <w:rPr>
          <w:color w:val="000000"/>
          <w:sz w:val="16"/>
          <w:szCs w:val="12"/>
        </w:rPr>
        <w:t xml:space="preserve">GPU_COUNT = </w:t>
      </w:r>
      <w:r w:rsidRPr="00BB6B35">
        <w:rPr>
          <w:color w:val="0000FF"/>
          <w:sz w:val="16"/>
          <w:szCs w:val="12"/>
        </w:rPr>
        <w:t>1</w:t>
      </w:r>
      <w:r w:rsidRPr="00BB6B35">
        <w:rPr>
          <w:color w:val="0000FF"/>
          <w:sz w:val="16"/>
          <w:szCs w:val="12"/>
        </w:rPr>
        <w:br/>
        <w:t xml:space="preserve">    </w:t>
      </w:r>
      <w:r w:rsidRPr="00BB6B35">
        <w:rPr>
          <w:color w:val="000000"/>
          <w:sz w:val="16"/>
          <w:szCs w:val="12"/>
        </w:rPr>
        <w:t xml:space="preserve">IMAGES_PER_GPU = </w:t>
      </w:r>
      <w:r w:rsidRPr="00BB6B35">
        <w:rPr>
          <w:color w:val="0000FF"/>
          <w:sz w:val="16"/>
          <w:szCs w:val="12"/>
        </w:rPr>
        <w:t>1</w:t>
      </w:r>
      <w:r w:rsidRPr="00BB6B35">
        <w:rPr>
          <w:color w:val="0000FF"/>
          <w:sz w:val="16"/>
          <w:szCs w:val="12"/>
        </w:rPr>
        <w:br/>
      </w:r>
      <w:r w:rsidRPr="00BB6B35">
        <w:rPr>
          <w:color w:val="0000FF"/>
          <w:sz w:val="16"/>
          <w:szCs w:val="12"/>
        </w:rPr>
        <w:br/>
      </w:r>
      <w:r w:rsidRPr="00BB6B35">
        <w:rPr>
          <w:color w:val="000000"/>
          <w:sz w:val="16"/>
          <w:szCs w:val="12"/>
        </w:rPr>
        <w:t xml:space="preserve">config = </w:t>
      </w:r>
      <w:proofErr w:type="spellStart"/>
      <w:r w:rsidRPr="00BB6B35">
        <w:rPr>
          <w:color w:val="000000"/>
          <w:sz w:val="16"/>
          <w:szCs w:val="12"/>
        </w:rPr>
        <w:t>InferenceConfig</w:t>
      </w:r>
      <w:proofErr w:type="spellEnd"/>
      <w:r w:rsidRPr="00BB6B35">
        <w:rPr>
          <w:color w:val="000000"/>
          <w:sz w:val="16"/>
          <w:szCs w:val="12"/>
        </w:rPr>
        <w:t>()</w:t>
      </w:r>
      <w:r w:rsidRPr="00BB6B35">
        <w:rPr>
          <w:color w:val="000000"/>
          <w:sz w:val="16"/>
          <w:szCs w:val="12"/>
        </w:rPr>
        <w:br/>
      </w:r>
      <w:proofErr w:type="spellStart"/>
      <w:r w:rsidRPr="00BB6B35">
        <w:rPr>
          <w:color w:val="000000"/>
          <w:sz w:val="16"/>
          <w:szCs w:val="12"/>
        </w:rPr>
        <w:t>config.display</w:t>
      </w:r>
      <w:proofErr w:type="spellEnd"/>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Create model object in inference mode.</w:t>
      </w:r>
      <w:r w:rsidRPr="00BB6B35">
        <w:rPr>
          <w:i/>
          <w:iCs/>
          <w:color w:val="808080"/>
          <w:sz w:val="16"/>
          <w:szCs w:val="12"/>
        </w:rPr>
        <w:br/>
      </w:r>
      <w:r w:rsidRPr="00BB6B35">
        <w:rPr>
          <w:color w:val="000000"/>
          <w:sz w:val="16"/>
          <w:szCs w:val="12"/>
        </w:rPr>
        <w:t xml:space="preserve">model = </w:t>
      </w:r>
      <w:proofErr w:type="spellStart"/>
      <w:r w:rsidRPr="00BB6B35">
        <w:rPr>
          <w:color w:val="000000"/>
          <w:sz w:val="16"/>
          <w:szCs w:val="12"/>
        </w:rPr>
        <w:t>modellib.MaskRCNN</w:t>
      </w:r>
      <w:proofErr w:type="spellEnd"/>
      <w:r w:rsidRPr="00BB6B35">
        <w:rPr>
          <w:color w:val="000000"/>
          <w:sz w:val="16"/>
          <w:szCs w:val="12"/>
        </w:rPr>
        <w:t>(</w:t>
      </w:r>
      <w:r w:rsidRPr="00BB6B35">
        <w:rPr>
          <w:color w:val="660099"/>
          <w:sz w:val="16"/>
          <w:szCs w:val="12"/>
        </w:rPr>
        <w:t>mode</w:t>
      </w:r>
      <w:r w:rsidRPr="00BB6B35">
        <w:rPr>
          <w:color w:val="000000"/>
          <w:sz w:val="16"/>
          <w:szCs w:val="12"/>
        </w:rPr>
        <w:t>=</w:t>
      </w:r>
      <w:r w:rsidRPr="00BB6B35">
        <w:rPr>
          <w:b/>
          <w:bCs/>
          <w:color w:val="008080"/>
          <w:sz w:val="16"/>
          <w:szCs w:val="12"/>
        </w:rPr>
        <w:t>"inference"</w:t>
      </w:r>
      <w:r w:rsidRPr="00BB6B35">
        <w:rPr>
          <w:color w:val="000000"/>
          <w:sz w:val="16"/>
          <w:szCs w:val="12"/>
        </w:rPr>
        <w:t xml:space="preserve">, </w:t>
      </w:r>
      <w:proofErr w:type="spellStart"/>
      <w:r w:rsidRPr="00BB6B35">
        <w:rPr>
          <w:color w:val="660099"/>
          <w:sz w:val="16"/>
          <w:szCs w:val="12"/>
        </w:rPr>
        <w:t>model_dir</w:t>
      </w:r>
      <w:proofErr w:type="spellEnd"/>
      <w:r w:rsidRPr="00BB6B35">
        <w:rPr>
          <w:color w:val="000000"/>
          <w:sz w:val="16"/>
          <w:szCs w:val="12"/>
        </w:rPr>
        <w:t xml:space="preserve">=MODEL_DIR, </w:t>
      </w:r>
      <w:r w:rsidRPr="00BB6B35">
        <w:rPr>
          <w:color w:val="660099"/>
          <w:sz w:val="16"/>
          <w:szCs w:val="12"/>
        </w:rPr>
        <w:t>config</w:t>
      </w:r>
      <w:r w:rsidRPr="00BB6B35">
        <w:rPr>
          <w:color w:val="000000"/>
          <w:sz w:val="16"/>
          <w:szCs w:val="12"/>
        </w:rPr>
        <w:t>=config)</w:t>
      </w:r>
      <w:r w:rsidRPr="00BB6B35">
        <w:rPr>
          <w:color w:val="000000"/>
          <w:sz w:val="16"/>
          <w:szCs w:val="12"/>
        </w:rPr>
        <w:br/>
      </w:r>
      <w:r w:rsidRPr="00BB6B35">
        <w:rPr>
          <w:color w:val="000000"/>
          <w:sz w:val="16"/>
          <w:szCs w:val="12"/>
        </w:rPr>
        <w:br/>
      </w:r>
      <w:r w:rsidRPr="00BB6B35">
        <w:rPr>
          <w:i/>
          <w:iCs/>
          <w:color w:val="808080"/>
          <w:sz w:val="16"/>
          <w:szCs w:val="12"/>
        </w:rPr>
        <w:t># Load weights trained on MS-COCO</w:t>
      </w:r>
      <w:r w:rsidRPr="00BB6B35">
        <w:rPr>
          <w:i/>
          <w:iCs/>
          <w:color w:val="808080"/>
          <w:sz w:val="16"/>
          <w:szCs w:val="12"/>
        </w:rPr>
        <w:br/>
      </w:r>
      <w:proofErr w:type="spellStart"/>
      <w:r w:rsidRPr="00BB6B35">
        <w:rPr>
          <w:color w:val="000000"/>
          <w:sz w:val="16"/>
          <w:szCs w:val="12"/>
        </w:rPr>
        <w:t>model.load_weights</w:t>
      </w:r>
      <w:proofErr w:type="spellEnd"/>
      <w:r w:rsidRPr="00BB6B35">
        <w:rPr>
          <w:color w:val="000000"/>
          <w:sz w:val="16"/>
          <w:szCs w:val="12"/>
        </w:rPr>
        <w:t xml:space="preserve">(COCO_MODEL_PATH, </w:t>
      </w:r>
      <w:proofErr w:type="spellStart"/>
      <w:r w:rsidRPr="00BB6B35">
        <w:rPr>
          <w:color w:val="660099"/>
          <w:sz w:val="16"/>
          <w:szCs w:val="12"/>
        </w:rPr>
        <w:t>by_name</w:t>
      </w:r>
      <w:proofErr w:type="spellEnd"/>
      <w:r w:rsidRPr="00BB6B35">
        <w:rPr>
          <w:color w:val="000000"/>
          <w:sz w:val="16"/>
          <w:szCs w:val="12"/>
        </w:rPr>
        <w:t>=</w:t>
      </w:r>
      <w:r w:rsidRPr="00BB6B35">
        <w:rPr>
          <w:b/>
          <w:bCs/>
          <w:color w:val="000080"/>
          <w:sz w:val="16"/>
          <w:szCs w:val="12"/>
        </w:rPr>
        <w:t>True</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COCO Class names</w:t>
      </w:r>
      <w:r w:rsidRPr="00BB6B35">
        <w:rPr>
          <w:i/>
          <w:iCs/>
          <w:color w:val="808080"/>
          <w:sz w:val="16"/>
          <w:szCs w:val="12"/>
        </w:rPr>
        <w:br/>
        <w:t># Index of the class in the list is its ID. For example, to get ID of</w:t>
      </w:r>
      <w:r w:rsidRPr="00BB6B35">
        <w:rPr>
          <w:i/>
          <w:iCs/>
          <w:color w:val="808080"/>
          <w:sz w:val="16"/>
          <w:szCs w:val="12"/>
        </w:rPr>
        <w:br/>
        <w:t xml:space="preserve"># the teddy bear class, use: </w:t>
      </w:r>
      <w:proofErr w:type="spellStart"/>
      <w:r w:rsidRPr="00BB6B35">
        <w:rPr>
          <w:i/>
          <w:iCs/>
          <w:color w:val="808080"/>
          <w:sz w:val="16"/>
          <w:szCs w:val="12"/>
        </w:rPr>
        <w:t>class_names.index</w:t>
      </w:r>
      <w:proofErr w:type="spellEnd"/>
      <w:r w:rsidRPr="00BB6B35">
        <w:rPr>
          <w:i/>
          <w:iCs/>
          <w:color w:val="808080"/>
          <w:sz w:val="16"/>
          <w:szCs w:val="12"/>
        </w:rPr>
        <w:t>('teddy bear')</w:t>
      </w:r>
      <w:r w:rsidRPr="00BB6B35">
        <w:rPr>
          <w:i/>
          <w:iCs/>
          <w:color w:val="808080"/>
          <w:sz w:val="16"/>
          <w:szCs w:val="12"/>
        </w:rPr>
        <w:br/>
      </w:r>
      <w:proofErr w:type="spellStart"/>
      <w:r w:rsidRPr="00BB6B35">
        <w:rPr>
          <w:color w:val="000000"/>
          <w:sz w:val="16"/>
          <w:szCs w:val="12"/>
        </w:rPr>
        <w:t>class_names</w:t>
      </w:r>
      <w:proofErr w:type="spellEnd"/>
      <w:r w:rsidRPr="00BB6B35">
        <w:rPr>
          <w:color w:val="000000"/>
          <w:sz w:val="16"/>
          <w:szCs w:val="12"/>
        </w:rPr>
        <w:t xml:space="preserve"> = [</w:t>
      </w:r>
      <w:r w:rsidRPr="00BB6B35">
        <w:rPr>
          <w:b/>
          <w:bCs/>
          <w:color w:val="008080"/>
          <w:sz w:val="16"/>
          <w:szCs w:val="12"/>
        </w:rPr>
        <w:t>'BG'</w:t>
      </w:r>
      <w:r w:rsidRPr="00BB6B35">
        <w:rPr>
          <w:color w:val="000000"/>
          <w:sz w:val="16"/>
          <w:szCs w:val="12"/>
        </w:rPr>
        <w:t xml:space="preserve">, </w:t>
      </w:r>
      <w:r w:rsidRPr="00BB6B35">
        <w:rPr>
          <w:b/>
          <w:bCs/>
          <w:color w:val="008080"/>
          <w:sz w:val="16"/>
          <w:szCs w:val="12"/>
        </w:rPr>
        <w:t>'person'</w:t>
      </w:r>
      <w:r w:rsidRPr="00BB6B35">
        <w:rPr>
          <w:color w:val="000000"/>
          <w:sz w:val="16"/>
          <w:szCs w:val="12"/>
        </w:rPr>
        <w:t xml:space="preserve">, </w:t>
      </w:r>
      <w:r w:rsidRPr="00BB6B35">
        <w:rPr>
          <w:b/>
          <w:bCs/>
          <w:color w:val="008080"/>
          <w:sz w:val="16"/>
          <w:szCs w:val="12"/>
        </w:rPr>
        <w:t>'bicycle'</w:t>
      </w:r>
      <w:r w:rsidRPr="00BB6B35">
        <w:rPr>
          <w:color w:val="000000"/>
          <w:sz w:val="16"/>
          <w:szCs w:val="12"/>
        </w:rPr>
        <w:t xml:space="preserve">, </w:t>
      </w:r>
      <w:r w:rsidRPr="00BB6B35">
        <w:rPr>
          <w:b/>
          <w:bCs/>
          <w:color w:val="008080"/>
          <w:sz w:val="16"/>
          <w:szCs w:val="12"/>
        </w:rPr>
        <w:t>'car'</w:t>
      </w:r>
      <w:r w:rsidRPr="00BB6B35">
        <w:rPr>
          <w:color w:val="000000"/>
          <w:sz w:val="16"/>
          <w:szCs w:val="12"/>
        </w:rPr>
        <w:t xml:space="preserve">, </w:t>
      </w:r>
      <w:r w:rsidRPr="00BB6B35">
        <w:rPr>
          <w:b/>
          <w:bCs/>
          <w:color w:val="008080"/>
          <w:sz w:val="16"/>
          <w:szCs w:val="12"/>
        </w:rPr>
        <w:t>'motorcycle'</w:t>
      </w:r>
      <w:r w:rsidRPr="00BB6B35">
        <w:rPr>
          <w:color w:val="000000"/>
          <w:sz w:val="16"/>
          <w:szCs w:val="12"/>
        </w:rPr>
        <w:t xml:space="preserve">, </w:t>
      </w:r>
      <w:r w:rsidRPr="00BB6B35">
        <w:rPr>
          <w:b/>
          <w:bCs/>
          <w:color w:val="008080"/>
          <w:sz w:val="16"/>
          <w:szCs w:val="12"/>
        </w:rPr>
        <w:t>'airplane'</w:t>
      </w:r>
      <w:r w:rsidRPr="00BB6B35">
        <w:rPr>
          <w:color w:val="000000"/>
          <w:sz w:val="16"/>
          <w:szCs w:val="12"/>
        </w:rPr>
        <w:t>,</w:t>
      </w:r>
      <w:r w:rsidRPr="00BB6B35">
        <w:rPr>
          <w:color w:val="000000"/>
          <w:sz w:val="16"/>
          <w:szCs w:val="12"/>
        </w:rPr>
        <w:br/>
        <w:t xml:space="preserve">               </w:t>
      </w:r>
      <w:r w:rsidRPr="00BB6B35">
        <w:rPr>
          <w:b/>
          <w:bCs/>
          <w:color w:val="008080"/>
          <w:sz w:val="16"/>
          <w:szCs w:val="12"/>
        </w:rPr>
        <w:t>'bus'</w:t>
      </w:r>
      <w:r w:rsidRPr="00BB6B35">
        <w:rPr>
          <w:color w:val="000000"/>
          <w:sz w:val="16"/>
          <w:szCs w:val="12"/>
        </w:rPr>
        <w:t xml:space="preserve">, </w:t>
      </w:r>
      <w:r w:rsidRPr="00BB6B35">
        <w:rPr>
          <w:b/>
          <w:bCs/>
          <w:color w:val="008080"/>
          <w:sz w:val="16"/>
          <w:szCs w:val="12"/>
        </w:rPr>
        <w:t>'train'</w:t>
      </w:r>
      <w:r w:rsidRPr="00BB6B35">
        <w:rPr>
          <w:color w:val="000000"/>
          <w:sz w:val="16"/>
          <w:szCs w:val="12"/>
        </w:rPr>
        <w:t xml:space="preserve">, </w:t>
      </w:r>
      <w:r w:rsidRPr="00BB6B35">
        <w:rPr>
          <w:b/>
          <w:bCs/>
          <w:color w:val="008080"/>
          <w:sz w:val="16"/>
          <w:szCs w:val="12"/>
        </w:rPr>
        <w:t>'truck'</w:t>
      </w:r>
      <w:r w:rsidRPr="00BB6B35">
        <w:rPr>
          <w:color w:val="000000"/>
          <w:sz w:val="16"/>
          <w:szCs w:val="12"/>
        </w:rPr>
        <w:t xml:space="preserve">, </w:t>
      </w:r>
      <w:r w:rsidRPr="00BB6B35">
        <w:rPr>
          <w:b/>
          <w:bCs/>
          <w:color w:val="008080"/>
          <w:sz w:val="16"/>
          <w:szCs w:val="12"/>
        </w:rPr>
        <w:t>'boat'</w:t>
      </w:r>
      <w:r w:rsidRPr="00BB6B35">
        <w:rPr>
          <w:color w:val="000000"/>
          <w:sz w:val="16"/>
          <w:szCs w:val="12"/>
        </w:rPr>
        <w:t xml:space="preserve">, </w:t>
      </w:r>
      <w:r w:rsidRPr="00BB6B35">
        <w:rPr>
          <w:b/>
          <w:bCs/>
          <w:color w:val="008080"/>
          <w:sz w:val="16"/>
          <w:szCs w:val="12"/>
        </w:rPr>
        <w:t>'traffic light'</w:t>
      </w:r>
      <w:r w:rsidRPr="00BB6B35">
        <w:rPr>
          <w:color w:val="000000"/>
          <w:sz w:val="16"/>
          <w:szCs w:val="12"/>
        </w:rPr>
        <w:t>,</w:t>
      </w:r>
      <w:r w:rsidRPr="00BB6B35">
        <w:rPr>
          <w:color w:val="000000"/>
          <w:sz w:val="16"/>
          <w:szCs w:val="12"/>
        </w:rPr>
        <w:br/>
        <w:t xml:space="preserve">               </w:t>
      </w:r>
      <w:r w:rsidRPr="00BB6B35">
        <w:rPr>
          <w:b/>
          <w:bCs/>
          <w:color w:val="008080"/>
          <w:sz w:val="16"/>
          <w:szCs w:val="12"/>
        </w:rPr>
        <w:t>'fire hydrant'</w:t>
      </w:r>
      <w:r w:rsidRPr="00BB6B35">
        <w:rPr>
          <w:color w:val="000000"/>
          <w:sz w:val="16"/>
          <w:szCs w:val="12"/>
        </w:rPr>
        <w:t xml:space="preserve">, </w:t>
      </w:r>
      <w:r w:rsidRPr="00BB6B35">
        <w:rPr>
          <w:b/>
          <w:bCs/>
          <w:color w:val="008080"/>
          <w:sz w:val="16"/>
          <w:szCs w:val="12"/>
        </w:rPr>
        <w:t>'stop sign'</w:t>
      </w:r>
      <w:r w:rsidRPr="00BB6B35">
        <w:rPr>
          <w:color w:val="000000"/>
          <w:sz w:val="16"/>
          <w:szCs w:val="12"/>
        </w:rPr>
        <w:t xml:space="preserve">, </w:t>
      </w:r>
      <w:r w:rsidRPr="00BB6B35">
        <w:rPr>
          <w:b/>
          <w:bCs/>
          <w:color w:val="008080"/>
          <w:sz w:val="16"/>
          <w:szCs w:val="12"/>
        </w:rPr>
        <w:t>'parking meter'</w:t>
      </w:r>
      <w:r w:rsidRPr="00BB6B35">
        <w:rPr>
          <w:color w:val="000000"/>
          <w:sz w:val="16"/>
          <w:szCs w:val="12"/>
        </w:rPr>
        <w:t xml:space="preserve">, </w:t>
      </w:r>
      <w:r w:rsidRPr="00BB6B35">
        <w:rPr>
          <w:b/>
          <w:bCs/>
          <w:color w:val="008080"/>
          <w:sz w:val="16"/>
          <w:szCs w:val="12"/>
        </w:rPr>
        <w:t>'bench'</w:t>
      </w:r>
      <w:r w:rsidRPr="00BB6B35">
        <w:rPr>
          <w:color w:val="000000"/>
          <w:sz w:val="16"/>
          <w:szCs w:val="12"/>
        </w:rPr>
        <w:t xml:space="preserve">, </w:t>
      </w:r>
      <w:r w:rsidRPr="00BB6B35">
        <w:rPr>
          <w:b/>
          <w:bCs/>
          <w:color w:val="008080"/>
          <w:sz w:val="16"/>
          <w:szCs w:val="12"/>
        </w:rPr>
        <w:t>'bird'</w:t>
      </w:r>
      <w:r w:rsidRPr="00BB6B35">
        <w:rPr>
          <w:color w:val="000000"/>
          <w:sz w:val="16"/>
          <w:szCs w:val="12"/>
        </w:rPr>
        <w:t>,</w:t>
      </w:r>
      <w:r w:rsidRPr="00BB6B35">
        <w:rPr>
          <w:color w:val="000000"/>
          <w:sz w:val="16"/>
          <w:szCs w:val="12"/>
        </w:rPr>
        <w:br/>
        <w:t xml:space="preserve">               </w:t>
      </w:r>
      <w:r w:rsidRPr="00BB6B35">
        <w:rPr>
          <w:b/>
          <w:bCs/>
          <w:color w:val="008080"/>
          <w:sz w:val="16"/>
          <w:szCs w:val="12"/>
        </w:rPr>
        <w:t>'cat'</w:t>
      </w:r>
      <w:r w:rsidRPr="00BB6B35">
        <w:rPr>
          <w:color w:val="000000"/>
          <w:sz w:val="16"/>
          <w:szCs w:val="12"/>
        </w:rPr>
        <w:t xml:space="preserve">, </w:t>
      </w:r>
      <w:r w:rsidRPr="00BB6B35">
        <w:rPr>
          <w:b/>
          <w:bCs/>
          <w:color w:val="008080"/>
          <w:sz w:val="16"/>
          <w:szCs w:val="12"/>
        </w:rPr>
        <w:t>'dog'</w:t>
      </w:r>
      <w:r w:rsidRPr="00BB6B35">
        <w:rPr>
          <w:color w:val="000000"/>
          <w:sz w:val="16"/>
          <w:szCs w:val="12"/>
        </w:rPr>
        <w:t xml:space="preserve">, </w:t>
      </w:r>
      <w:r w:rsidRPr="00BB6B35">
        <w:rPr>
          <w:b/>
          <w:bCs/>
          <w:color w:val="008080"/>
          <w:sz w:val="16"/>
          <w:szCs w:val="12"/>
        </w:rPr>
        <w:t>'horse'</w:t>
      </w:r>
      <w:r w:rsidRPr="00BB6B35">
        <w:rPr>
          <w:color w:val="000000"/>
          <w:sz w:val="16"/>
          <w:szCs w:val="12"/>
        </w:rPr>
        <w:t xml:space="preserve">, </w:t>
      </w:r>
      <w:r w:rsidRPr="00BB6B35">
        <w:rPr>
          <w:b/>
          <w:bCs/>
          <w:color w:val="008080"/>
          <w:sz w:val="16"/>
          <w:szCs w:val="12"/>
        </w:rPr>
        <w:t>'sheep'</w:t>
      </w:r>
      <w:r w:rsidRPr="00BB6B35">
        <w:rPr>
          <w:color w:val="000000"/>
          <w:sz w:val="16"/>
          <w:szCs w:val="12"/>
        </w:rPr>
        <w:t xml:space="preserve">, </w:t>
      </w:r>
      <w:r w:rsidRPr="00BB6B35">
        <w:rPr>
          <w:b/>
          <w:bCs/>
          <w:color w:val="008080"/>
          <w:sz w:val="16"/>
          <w:szCs w:val="12"/>
        </w:rPr>
        <w:t>'cow'</w:t>
      </w:r>
      <w:r w:rsidRPr="00BB6B35">
        <w:rPr>
          <w:color w:val="000000"/>
          <w:sz w:val="16"/>
          <w:szCs w:val="12"/>
        </w:rPr>
        <w:t xml:space="preserve">, </w:t>
      </w:r>
      <w:r w:rsidRPr="00BB6B35">
        <w:rPr>
          <w:b/>
          <w:bCs/>
          <w:color w:val="008080"/>
          <w:sz w:val="16"/>
          <w:szCs w:val="12"/>
        </w:rPr>
        <w:t>'elephant'</w:t>
      </w:r>
      <w:r w:rsidRPr="00BB6B35">
        <w:rPr>
          <w:color w:val="000000"/>
          <w:sz w:val="16"/>
          <w:szCs w:val="12"/>
        </w:rPr>
        <w:t xml:space="preserve">, </w:t>
      </w:r>
      <w:r w:rsidRPr="00BB6B35">
        <w:rPr>
          <w:b/>
          <w:bCs/>
          <w:color w:val="008080"/>
          <w:sz w:val="16"/>
          <w:szCs w:val="12"/>
        </w:rPr>
        <w:t>'bear'</w:t>
      </w:r>
      <w:r w:rsidRPr="00BB6B35">
        <w:rPr>
          <w:color w:val="000000"/>
          <w:sz w:val="16"/>
          <w:szCs w:val="12"/>
        </w:rPr>
        <w:t>,</w:t>
      </w:r>
      <w:r w:rsidRPr="00BB6B35">
        <w:rPr>
          <w:color w:val="000000"/>
          <w:sz w:val="16"/>
          <w:szCs w:val="12"/>
        </w:rPr>
        <w:br/>
        <w:t xml:space="preserve">               </w:t>
      </w:r>
      <w:r w:rsidRPr="00BB6B35">
        <w:rPr>
          <w:b/>
          <w:bCs/>
          <w:color w:val="008080"/>
          <w:sz w:val="16"/>
          <w:szCs w:val="12"/>
        </w:rPr>
        <w:t>'zebra'</w:t>
      </w:r>
      <w:r w:rsidRPr="00BB6B35">
        <w:rPr>
          <w:color w:val="000000"/>
          <w:sz w:val="16"/>
          <w:szCs w:val="12"/>
        </w:rPr>
        <w:t xml:space="preserve">, </w:t>
      </w:r>
      <w:r w:rsidRPr="00BB6B35">
        <w:rPr>
          <w:b/>
          <w:bCs/>
          <w:color w:val="008080"/>
          <w:sz w:val="16"/>
          <w:szCs w:val="12"/>
        </w:rPr>
        <w:t>'giraffe'</w:t>
      </w:r>
      <w:r w:rsidRPr="00BB6B35">
        <w:rPr>
          <w:color w:val="000000"/>
          <w:sz w:val="16"/>
          <w:szCs w:val="12"/>
        </w:rPr>
        <w:t xml:space="preserve">, </w:t>
      </w:r>
      <w:r w:rsidRPr="00BB6B35">
        <w:rPr>
          <w:b/>
          <w:bCs/>
          <w:color w:val="008080"/>
          <w:sz w:val="16"/>
          <w:szCs w:val="12"/>
        </w:rPr>
        <w:t>'backpack'</w:t>
      </w:r>
      <w:r w:rsidRPr="00BB6B35">
        <w:rPr>
          <w:color w:val="000000"/>
          <w:sz w:val="16"/>
          <w:szCs w:val="12"/>
        </w:rPr>
        <w:t xml:space="preserve">, </w:t>
      </w:r>
      <w:r w:rsidRPr="00BB6B35">
        <w:rPr>
          <w:b/>
          <w:bCs/>
          <w:color w:val="008080"/>
          <w:sz w:val="16"/>
          <w:szCs w:val="12"/>
        </w:rPr>
        <w:t>'umbrella'</w:t>
      </w:r>
      <w:r w:rsidRPr="00BB6B35">
        <w:rPr>
          <w:color w:val="000000"/>
          <w:sz w:val="16"/>
          <w:szCs w:val="12"/>
        </w:rPr>
        <w:t xml:space="preserve">, </w:t>
      </w:r>
      <w:r w:rsidRPr="00BB6B35">
        <w:rPr>
          <w:b/>
          <w:bCs/>
          <w:color w:val="008080"/>
          <w:sz w:val="16"/>
          <w:szCs w:val="12"/>
        </w:rPr>
        <w:t>'handbag'</w:t>
      </w:r>
      <w:r w:rsidRPr="00BB6B35">
        <w:rPr>
          <w:color w:val="000000"/>
          <w:sz w:val="16"/>
          <w:szCs w:val="12"/>
        </w:rPr>
        <w:t xml:space="preserve">, </w:t>
      </w:r>
      <w:r w:rsidRPr="00BB6B35">
        <w:rPr>
          <w:b/>
          <w:bCs/>
          <w:color w:val="008080"/>
          <w:sz w:val="16"/>
          <w:szCs w:val="12"/>
        </w:rPr>
        <w:t>'tie'</w:t>
      </w:r>
      <w:r w:rsidRPr="00BB6B35">
        <w:rPr>
          <w:color w:val="000000"/>
          <w:sz w:val="16"/>
          <w:szCs w:val="12"/>
        </w:rPr>
        <w:t>,</w:t>
      </w:r>
      <w:r w:rsidRPr="00BB6B35">
        <w:rPr>
          <w:color w:val="000000"/>
          <w:sz w:val="16"/>
          <w:szCs w:val="12"/>
        </w:rPr>
        <w:br/>
        <w:t xml:space="preserve">               </w:t>
      </w:r>
      <w:r w:rsidRPr="00BB6B35">
        <w:rPr>
          <w:b/>
          <w:bCs/>
          <w:color w:val="008080"/>
          <w:sz w:val="16"/>
          <w:szCs w:val="12"/>
        </w:rPr>
        <w:t>'suitcase'</w:t>
      </w:r>
      <w:r w:rsidRPr="00BB6B35">
        <w:rPr>
          <w:color w:val="000000"/>
          <w:sz w:val="16"/>
          <w:szCs w:val="12"/>
        </w:rPr>
        <w:t xml:space="preserve">, </w:t>
      </w:r>
      <w:r w:rsidRPr="00BB6B35">
        <w:rPr>
          <w:b/>
          <w:bCs/>
          <w:color w:val="008080"/>
          <w:sz w:val="16"/>
          <w:szCs w:val="12"/>
        </w:rPr>
        <w:t>'frisbee'</w:t>
      </w:r>
      <w:r w:rsidRPr="00BB6B35">
        <w:rPr>
          <w:color w:val="000000"/>
          <w:sz w:val="16"/>
          <w:szCs w:val="12"/>
        </w:rPr>
        <w:t xml:space="preserve">, </w:t>
      </w:r>
      <w:r w:rsidRPr="00BB6B35">
        <w:rPr>
          <w:b/>
          <w:bCs/>
          <w:color w:val="008080"/>
          <w:sz w:val="16"/>
          <w:szCs w:val="12"/>
        </w:rPr>
        <w:t>'skis'</w:t>
      </w:r>
      <w:r w:rsidRPr="00BB6B35">
        <w:rPr>
          <w:color w:val="000000"/>
          <w:sz w:val="16"/>
          <w:szCs w:val="12"/>
        </w:rPr>
        <w:t xml:space="preserve">, </w:t>
      </w:r>
      <w:r w:rsidRPr="00BB6B35">
        <w:rPr>
          <w:b/>
          <w:bCs/>
          <w:color w:val="008080"/>
          <w:sz w:val="16"/>
          <w:szCs w:val="12"/>
        </w:rPr>
        <w:t>'snowboard'</w:t>
      </w:r>
      <w:r w:rsidRPr="00BB6B35">
        <w:rPr>
          <w:color w:val="000000"/>
          <w:sz w:val="16"/>
          <w:szCs w:val="12"/>
        </w:rPr>
        <w:t xml:space="preserve">, </w:t>
      </w:r>
      <w:r w:rsidRPr="00BB6B35">
        <w:rPr>
          <w:b/>
          <w:bCs/>
          <w:color w:val="008080"/>
          <w:sz w:val="16"/>
          <w:szCs w:val="12"/>
        </w:rPr>
        <w:t>'sports ball'</w:t>
      </w:r>
      <w:r w:rsidRPr="00BB6B35">
        <w:rPr>
          <w:color w:val="000000"/>
          <w:sz w:val="16"/>
          <w:szCs w:val="12"/>
        </w:rPr>
        <w:t>,</w:t>
      </w:r>
      <w:r w:rsidRPr="00BB6B35">
        <w:rPr>
          <w:color w:val="000000"/>
          <w:sz w:val="16"/>
          <w:szCs w:val="12"/>
        </w:rPr>
        <w:br/>
      </w:r>
      <w:r w:rsidRPr="00BB6B35">
        <w:rPr>
          <w:color w:val="000000"/>
          <w:sz w:val="16"/>
          <w:szCs w:val="12"/>
        </w:rPr>
        <w:lastRenderedPageBreak/>
        <w:t xml:space="preserve">               </w:t>
      </w:r>
      <w:r w:rsidRPr="00BB6B35">
        <w:rPr>
          <w:b/>
          <w:bCs/>
          <w:color w:val="008080"/>
          <w:sz w:val="16"/>
          <w:szCs w:val="12"/>
        </w:rPr>
        <w:t>'kite'</w:t>
      </w:r>
      <w:r w:rsidRPr="00BB6B35">
        <w:rPr>
          <w:color w:val="000000"/>
          <w:sz w:val="16"/>
          <w:szCs w:val="12"/>
        </w:rPr>
        <w:t xml:space="preserve">, </w:t>
      </w:r>
      <w:r w:rsidRPr="00BB6B35">
        <w:rPr>
          <w:b/>
          <w:bCs/>
          <w:color w:val="008080"/>
          <w:sz w:val="16"/>
          <w:szCs w:val="12"/>
        </w:rPr>
        <w:t>'baseball bat'</w:t>
      </w:r>
      <w:r w:rsidRPr="00BB6B35">
        <w:rPr>
          <w:color w:val="000000"/>
          <w:sz w:val="16"/>
          <w:szCs w:val="12"/>
        </w:rPr>
        <w:t xml:space="preserve">, </w:t>
      </w:r>
      <w:r w:rsidRPr="00BB6B35">
        <w:rPr>
          <w:b/>
          <w:bCs/>
          <w:color w:val="008080"/>
          <w:sz w:val="16"/>
          <w:szCs w:val="12"/>
        </w:rPr>
        <w:t>'baseball glove'</w:t>
      </w:r>
      <w:r w:rsidRPr="00BB6B35">
        <w:rPr>
          <w:color w:val="000000"/>
          <w:sz w:val="16"/>
          <w:szCs w:val="12"/>
        </w:rPr>
        <w:t xml:space="preserve">, </w:t>
      </w:r>
      <w:r w:rsidRPr="00BB6B35">
        <w:rPr>
          <w:b/>
          <w:bCs/>
          <w:color w:val="008080"/>
          <w:sz w:val="16"/>
          <w:szCs w:val="12"/>
        </w:rPr>
        <w:t>'skateboard'</w:t>
      </w:r>
      <w:r w:rsidRPr="00BB6B35">
        <w:rPr>
          <w:color w:val="000000"/>
          <w:sz w:val="16"/>
          <w:szCs w:val="12"/>
        </w:rPr>
        <w:t>,</w:t>
      </w:r>
      <w:r w:rsidRPr="00BB6B35">
        <w:rPr>
          <w:color w:val="000000"/>
          <w:sz w:val="16"/>
          <w:szCs w:val="12"/>
        </w:rPr>
        <w:br/>
        <w:t xml:space="preserve">               </w:t>
      </w:r>
      <w:r w:rsidRPr="00BB6B35">
        <w:rPr>
          <w:b/>
          <w:bCs/>
          <w:color w:val="008080"/>
          <w:sz w:val="16"/>
          <w:szCs w:val="12"/>
        </w:rPr>
        <w:t>'surfboard'</w:t>
      </w:r>
      <w:r w:rsidRPr="00BB6B35">
        <w:rPr>
          <w:color w:val="000000"/>
          <w:sz w:val="16"/>
          <w:szCs w:val="12"/>
        </w:rPr>
        <w:t xml:space="preserve">, </w:t>
      </w:r>
      <w:r w:rsidRPr="00BB6B35">
        <w:rPr>
          <w:b/>
          <w:bCs/>
          <w:color w:val="008080"/>
          <w:sz w:val="16"/>
          <w:szCs w:val="12"/>
        </w:rPr>
        <w:t>'tennis racket'</w:t>
      </w:r>
      <w:r w:rsidRPr="00BB6B35">
        <w:rPr>
          <w:color w:val="000000"/>
          <w:sz w:val="16"/>
          <w:szCs w:val="12"/>
        </w:rPr>
        <w:t xml:space="preserve">, </w:t>
      </w:r>
      <w:r w:rsidRPr="00BB6B35">
        <w:rPr>
          <w:b/>
          <w:bCs/>
          <w:color w:val="008080"/>
          <w:sz w:val="16"/>
          <w:szCs w:val="12"/>
        </w:rPr>
        <w:t>'bottle'</w:t>
      </w:r>
      <w:r w:rsidRPr="00BB6B35">
        <w:rPr>
          <w:color w:val="000000"/>
          <w:sz w:val="16"/>
          <w:szCs w:val="12"/>
        </w:rPr>
        <w:t xml:space="preserve">, </w:t>
      </w:r>
      <w:r w:rsidRPr="00BB6B35">
        <w:rPr>
          <w:b/>
          <w:bCs/>
          <w:color w:val="008080"/>
          <w:sz w:val="16"/>
          <w:szCs w:val="12"/>
        </w:rPr>
        <w:t>'wine glass'</w:t>
      </w:r>
      <w:r w:rsidRPr="00BB6B35">
        <w:rPr>
          <w:color w:val="000000"/>
          <w:sz w:val="16"/>
          <w:szCs w:val="12"/>
        </w:rPr>
        <w:t xml:space="preserve">, </w:t>
      </w:r>
      <w:r w:rsidRPr="00BB6B35">
        <w:rPr>
          <w:b/>
          <w:bCs/>
          <w:color w:val="008080"/>
          <w:sz w:val="16"/>
          <w:szCs w:val="12"/>
        </w:rPr>
        <w:t>'cup'</w:t>
      </w:r>
      <w:r w:rsidRPr="00BB6B35">
        <w:rPr>
          <w:color w:val="000000"/>
          <w:sz w:val="16"/>
          <w:szCs w:val="12"/>
        </w:rPr>
        <w:t>,</w:t>
      </w:r>
      <w:r w:rsidRPr="00BB6B35">
        <w:rPr>
          <w:color w:val="000000"/>
          <w:sz w:val="16"/>
          <w:szCs w:val="12"/>
        </w:rPr>
        <w:br/>
        <w:t xml:space="preserve">               </w:t>
      </w:r>
      <w:r w:rsidRPr="00BB6B35">
        <w:rPr>
          <w:b/>
          <w:bCs/>
          <w:color w:val="008080"/>
          <w:sz w:val="16"/>
          <w:szCs w:val="12"/>
        </w:rPr>
        <w:t>'fork'</w:t>
      </w:r>
      <w:r w:rsidRPr="00BB6B35">
        <w:rPr>
          <w:color w:val="000000"/>
          <w:sz w:val="16"/>
          <w:szCs w:val="12"/>
        </w:rPr>
        <w:t xml:space="preserve">, </w:t>
      </w:r>
      <w:r w:rsidRPr="00BB6B35">
        <w:rPr>
          <w:b/>
          <w:bCs/>
          <w:color w:val="008080"/>
          <w:sz w:val="16"/>
          <w:szCs w:val="12"/>
        </w:rPr>
        <w:t>'knife'</w:t>
      </w:r>
      <w:r w:rsidRPr="00BB6B35">
        <w:rPr>
          <w:color w:val="000000"/>
          <w:sz w:val="16"/>
          <w:szCs w:val="12"/>
        </w:rPr>
        <w:t xml:space="preserve">, </w:t>
      </w:r>
      <w:r w:rsidRPr="00BB6B35">
        <w:rPr>
          <w:b/>
          <w:bCs/>
          <w:color w:val="008080"/>
          <w:sz w:val="16"/>
          <w:szCs w:val="12"/>
        </w:rPr>
        <w:t>'spoon'</w:t>
      </w:r>
      <w:r w:rsidRPr="00BB6B35">
        <w:rPr>
          <w:color w:val="000000"/>
          <w:sz w:val="16"/>
          <w:szCs w:val="12"/>
        </w:rPr>
        <w:t xml:space="preserve">, </w:t>
      </w:r>
      <w:r w:rsidRPr="00BB6B35">
        <w:rPr>
          <w:b/>
          <w:bCs/>
          <w:color w:val="008080"/>
          <w:sz w:val="16"/>
          <w:szCs w:val="12"/>
        </w:rPr>
        <w:t>'bowl'</w:t>
      </w:r>
      <w:r w:rsidRPr="00BB6B35">
        <w:rPr>
          <w:color w:val="000000"/>
          <w:sz w:val="16"/>
          <w:szCs w:val="12"/>
        </w:rPr>
        <w:t xml:space="preserve">, </w:t>
      </w:r>
      <w:r w:rsidRPr="00BB6B35">
        <w:rPr>
          <w:b/>
          <w:bCs/>
          <w:color w:val="008080"/>
          <w:sz w:val="16"/>
          <w:szCs w:val="12"/>
        </w:rPr>
        <w:t>'banana'</w:t>
      </w:r>
      <w:r w:rsidRPr="00BB6B35">
        <w:rPr>
          <w:color w:val="000000"/>
          <w:sz w:val="16"/>
          <w:szCs w:val="12"/>
        </w:rPr>
        <w:t xml:space="preserve">, </w:t>
      </w:r>
      <w:r w:rsidRPr="00BB6B35">
        <w:rPr>
          <w:b/>
          <w:bCs/>
          <w:color w:val="008080"/>
          <w:sz w:val="16"/>
          <w:szCs w:val="12"/>
        </w:rPr>
        <w:t>'apple'</w:t>
      </w:r>
      <w:r w:rsidRPr="00BB6B35">
        <w:rPr>
          <w:color w:val="000000"/>
          <w:sz w:val="16"/>
          <w:szCs w:val="12"/>
        </w:rPr>
        <w:t>,</w:t>
      </w:r>
      <w:r w:rsidRPr="00BB6B35">
        <w:rPr>
          <w:color w:val="000000"/>
          <w:sz w:val="16"/>
          <w:szCs w:val="12"/>
        </w:rPr>
        <w:br/>
        <w:t xml:space="preserve">               </w:t>
      </w:r>
      <w:r w:rsidRPr="00BB6B35">
        <w:rPr>
          <w:b/>
          <w:bCs/>
          <w:color w:val="008080"/>
          <w:sz w:val="16"/>
          <w:szCs w:val="12"/>
        </w:rPr>
        <w:t>'sandwich'</w:t>
      </w:r>
      <w:r w:rsidRPr="00BB6B35">
        <w:rPr>
          <w:color w:val="000000"/>
          <w:sz w:val="16"/>
          <w:szCs w:val="12"/>
        </w:rPr>
        <w:t xml:space="preserve">, </w:t>
      </w:r>
      <w:r w:rsidRPr="00BB6B35">
        <w:rPr>
          <w:b/>
          <w:bCs/>
          <w:color w:val="008080"/>
          <w:sz w:val="16"/>
          <w:szCs w:val="12"/>
        </w:rPr>
        <w:t>'orange'</w:t>
      </w:r>
      <w:r w:rsidRPr="00BB6B35">
        <w:rPr>
          <w:color w:val="000000"/>
          <w:sz w:val="16"/>
          <w:szCs w:val="12"/>
        </w:rPr>
        <w:t xml:space="preserve">, </w:t>
      </w:r>
      <w:r w:rsidRPr="00BB6B35">
        <w:rPr>
          <w:b/>
          <w:bCs/>
          <w:color w:val="008080"/>
          <w:sz w:val="16"/>
          <w:szCs w:val="12"/>
        </w:rPr>
        <w:t>'broccoli'</w:t>
      </w:r>
      <w:r w:rsidRPr="00BB6B35">
        <w:rPr>
          <w:color w:val="000000"/>
          <w:sz w:val="16"/>
          <w:szCs w:val="12"/>
        </w:rPr>
        <w:t xml:space="preserve">, </w:t>
      </w:r>
      <w:r w:rsidRPr="00BB6B35">
        <w:rPr>
          <w:b/>
          <w:bCs/>
          <w:color w:val="008080"/>
          <w:sz w:val="16"/>
          <w:szCs w:val="12"/>
        </w:rPr>
        <w:t>'carrot'</w:t>
      </w:r>
      <w:r w:rsidRPr="00BB6B35">
        <w:rPr>
          <w:color w:val="000000"/>
          <w:sz w:val="16"/>
          <w:szCs w:val="12"/>
        </w:rPr>
        <w:t xml:space="preserve">, </w:t>
      </w:r>
      <w:r w:rsidRPr="00BB6B35">
        <w:rPr>
          <w:b/>
          <w:bCs/>
          <w:color w:val="008080"/>
          <w:sz w:val="16"/>
          <w:szCs w:val="12"/>
        </w:rPr>
        <w:t>'hot dog'</w:t>
      </w:r>
      <w:r w:rsidRPr="00BB6B35">
        <w:rPr>
          <w:color w:val="000000"/>
          <w:sz w:val="16"/>
          <w:szCs w:val="12"/>
        </w:rPr>
        <w:t xml:space="preserve">, </w:t>
      </w:r>
      <w:r w:rsidRPr="00BB6B35">
        <w:rPr>
          <w:b/>
          <w:bCs/>
          <w:color w:val="008080"/>
          <w:sz w:val="16"/>
          <w:szCs w:val="12"/>
        </w:rPr>
        <w:t>'pizza'</w:t>
      </w:r>
      <w:r w:rsidRPr="00BB6B35">
        <w:rPr>
          <w:color w:val="000000"/>
          <w:sz w:val="16"/>
          <w:szCs w:val="12"/>
        </w:rPr>
        <w:t>,</w:t>
      </w:r>
      <w:r w:rsidRPr="00BB6B35">
        <w:rPr>
          <w:color w:val="000000"/>
          <w:sz w:val="16"/>
          <w:szCs w:val="12"/>
        </w:rPr>
        <w:br/>
        <w:t xml:space="preserve">               </w:t>
      </w:r>
      <w:r w:rsidRPr="00BB6B35">
        <w:rPr>
          <w:b/>
          <w:bCs/>
          <w:color w:val="008080"/>
          <w:sz w:val="16"/>
          <w:szCs w:val="12"/>
        </w:rPr>
        <w:t>'donut'</w:t>
      </w:r>
      <w:r w:rsidRPr="00BB6B35">
        <w:rPr>
          <w:color w:val="000000"/>
          <w:sz w:val="16"/>
          <w:szCs w:val="12"/>
        </w:rPr>
        <w:t xml:space="preserve">, </w:t>
      </w:r>
      <w:r w:rsidRPr="00BB6B35">
        <w:rPr>
          <w:b/>
          <w:bCs/>
          <w:color w:val="008080"/>
          <w:sz w:val="16"/>
          <w:szCs w:val="12"/>
        </w:rPr>
        <w:t>'cake'</w:t>
      </w:r>
      <w:r w:rsidRPr="00BB6B35">
        <w:rPr>
          <w:color w:val="000000"/>
          <w:sz w:val="16"/>
          <w:szCs w:val="12"/>
        </w:rPr>
        <w:t xml:space="preserve">, </w:t>
      </w:r>
      <w:r w:rsidRPr="00BB6B35">
        <w:rPr>
          <w:b/>
          <w:bCs/>
          <w:color w:val="008080"/>
          <w:sz w:val="16"/>
          <w:szCs w:val="12"/>
        </w:rPr>
        <w:t>'chair'</w:t>
      </w:r>
      <w:r w:rsidRPr="00BB6B35">
        <w:rPr>
          <w:color w:val="000000"/>
          <w:sz w:val="16"/>
          <w:szCs w:val="12"/>
        </w:rPr>
        <w:t xml:space="preserve">, </w:t>
      </w:r>
      <w:r w:rsidRPr="00BB6B35">
        <w:rPr>
          <w:b/>
          <w:bCs/>
          <w:color w:val="008080"/>
          <w:sz w:val="16"/>
          <w:szCs w:val="12"/>
        </w:rPr>
        <w:t>'couch'</w:t>
      </w:r>
      <w:r w:rsidRPr="00BB6B35">
        <w:rPr>
          <w:color w:val="000000"/>
          <w:sz w:val="16"/>
          <w:szCs w:val="12"/>
        </w:rPr>
        <w:t xml:space="preserve">, </w:t>
      </w:r>
      <w:r w:rsidRPr="00BB6B35">
        <w:rPr>
          <w:b/>
          <w:bCs/>
          <w:color w:val="008080"/>
          <w:sz w:val="16"/>
          <w:szCs w:val="12"/>
        </w:rPr>
        <w:t>'potted plant'</w:t>
      </w:r>
      <w:r w:rsidRPr="00BB6B35">
        <w:rPr>
          <w:color w:val="000000"/>
          <w:sz w:val="16"/>
          <w:szCs w:val="12"/>
        </w:rPr>
        <w:t xml:space="preserve">, </w:t>
      </w:r>
      <w:r w:rsidRPr="00BB6B35">
        <w:rPr>
          <w:b/>
          <w:bCs/>
          <w:color w:val="008080"/>
          <w:sz w:val="16"/>
          <w:szCs w:val="12"/>
        </w:rPr>
        <w:t>'bed'</w:t>
      </w:r>
      <w:r w:rsidRPr="00BB6B35">
        <w:rPr>
          <w:color w:val="000000"/>
          <w:sz w:val="16"/>
          <w:szCs w:val="12"/>
        </w:rPr>
        <w:t>,</w:t>
      </w:r>
      <w:r w:rsidRPr="00BB6B35">
        <w:rPr>
          <w:color w:val="000000"/>
          <w:sz w:val="16"/>
          <w:szCs w:val="12"/>
        </w:rPr>
        <w:br/>
        <w:t xml:space="preserve">               </w:t>
      </w:r>
      <w:r w:rsidRPr="00BB6B35">
        <w:rPr>
          <w:b/>
          <w:bCs/>
          <w:color w:val="008080"/>
          <w:sz w:val="16"/>
          <w:szCs w:val="12"/>
        </w:rPr>
        <w:t>'dining table'</w:t>
      </w:r>
      <w:r w:rsidRPr="00BB6B35">
        <w:rPr>
          <w:color w:val="000000"/>
          <w:sz w:val="16"/>
          <w:szCs w:val="12"/>
        </w:rPr>
        <w:t xml:space="preserve">, </w:t>
      </w:r>
      <w:r w:rsidRPr="00BB6B35">
        <w:rPr>
          <w:b/>
          <w:bCs/>
          <w:color w:val="008080"/>
          <w:sz w:val="16"/>
          <w:szCs w:val="12"/>
        </w:rPr>
        <w:t>'toilet'</w:t>
      </w:r>
      <w:r w:rsidRPr="00BB6B35">
        <w:rPr>
          <w:color w:val="000000"/>
          <w:sz w:val="16"/>
          <w:szCs w:val="12"/>
        </w:rPr>
        <w:t xml:space="preserve">, </w:t>
      </w:r>
      <w:r w:rsidRPr="00BB6B35">
        <w:rPr>
          <w:b/>
          <w:bCs/>
          <w:color w:val="008080"/>
          <w:sz w:val="16"/>
          <w:szCs w:val="12"/>
        </w:rPr>
        <w:t>'tv'</w:t>
      </w:r>
      <w:r w:rsidRPr="00BB6B35">
        <w:rPr>
          <w:color w:val="000000"/>
          <w:sz w:val="16"/>
          <w:szCs w:val="12"/>
        </w:rPr>
        <w:t xml:space="preserve">, </w:t>
      </w:r>
      <w:r w:rsidRPr="00BB6B35">
        <w:rPr>
          <w:b/>
          <w:bCs/>
          <w:color w:val="008080"/>
          <w:sz w:val="16"/>
          <w:szCs w:val="12"/>
        </w:rPr>
        <w:t>'laptop'</w:t>
      </w:r>
      <w:r w:rsidRPr="00BB6B35">
        <w:rPr>
          <w:color w:val="000000"/>
          <w:sz w:val="16"/>
          <w:szCs w:val="12"/>
        </w:rPr>
        <w:t xml:space="preserve">, </w:t>
      </w:r>
      <w:r w:rsidRPr="00BB6B35">
        <w:rPr>
          <w:b/>
          <w:bCs/>
          <w:color w:val="008080"/>
          <w:sz w:val="16"/>
          <w:szCs w:val="12"/>
        </w:rPr>
        <w:t>'mouse'</w:t>
      </w:r>
      <w:r w:rsidRPr="00BB6B35">
        <w:rPr>
          <w:color w:val="000000"/>
          <w:sz w:val="16"/>
          <w:szCs w:val="12"/>
        </w:rPr>
        <w:t xml:space="preserve">, </w:t>
      </w:r>
      <w:r w:rsidRPr="00BB6B35">
        <w:rPr>
          <w:b/>
          <w:bCs/>
          <w:color w:val="008080"/>
          <w:sz w:val="16"/>
          <w:szCs w:val="12"/>
        </w:rPr>
        <w:t>'remote'</w:t>
      </w:r>
      <w:r w:rsidRPr="00BB6B35">
        <w:rPr>
          <w:color w:val="000000"/>
          <w:sz w:val="16"/>
          <w:szCs w:val="12"/>
        </w:rPr>
        <w:t>,</w:t>
      </w:r>
      <w:r w:rsidRPr="00BB6B35">
        <w:rPr>
          <w:color w:val="000000"/>
          <w:sz w:val="16"/>
          <w:szCs w:val="12"/>
        </w:rPr>
        <w:br/>
        <w:t xml:space="preserve">               </w:t>
      </w:r>
      <w:r w:rsidRPr="00BB6B35">
        <w:rPr>
          <w:b/>
          <w:bCs/>
          <w:color w:val="008080"/>
          <w:sz w:val="16"/>
          <w:szCs w:val="12"/>
        </w:rPr>
        <w:t>'keyboard'</w:t>
      </w:r>
      <w:r w:rsidRPr="00BB6B35">
        <w:rPr>
          <w:color w:val="000000"/>
          <w:sz w:val="16"/>
          <w:szCs w:val="12"/>
        </w:rPr>
        <w:t xml:space="preserve">, </w:t>
      </w:r>
      <w:r w:rsidRPr="00BB6B35">
        <w:rPr>
          <w:b/>
          <w:bCs/>
          <w:color w:val="008080"/>
          <w:sz w:val="16"/>
          <w:szCs w:val="12"/>
        </w:rPr>
        <w:t>'cell phone'</w:t>
      </w:r>
      <w:r w:rsidRPr="00BB6B35">
        <w:rPr>
          <w:color w:val="000000"/>
          <w:sz w:val="16"/>
          <w:szCs w:val="12"/>
        </w:rPr>
        <w:t xml:space="preserve">, </w:t>
      </w:r>
      <w:r w:rsidRPr="00BB6B35">
        <w:rPr>
          <w:b/>
          <w:bCs/>
          <w:color w:val="008080"/>
          <w:sz w:val="16"/>
          <w:szCs w:val="12"/>
        </w:rPr>
        <w:t>'microwave'</w:t>
      </w:r>
      <w:r w:rsidRPr="00BB6B35">
        <w:rPr>
          <w:color w:val="000000"/>
          <w:sz w:val="16"/>
          <w:szCs w:val="12"/>
        </w:rPr>
        <w:t xml:space="preserve">, </w:t>
      </w:r>
      <w:r w:rsidRPr="00BB6B35">
        <w:rPr>
          <w:b/>
          <w:bCs/>
          <w:color w:val="008080"/>
          <w:sz w:val="16"/>
          <w:szCs w:val="12"/>
        </w:rPr>
        <w:t>'oven'</w:t>
      </w:r>
      <w:r w:rsidRPr="00BB6B35">
        <w:rPr>
          <w:color w:val="000000"/>
          <w:sz w:val="16"/>
          <w:szCs w:val="12"/>
        </w:rPr>
        <w:t xml:space="preserve">, </w:t>
      </w:r>
      <w:r w:rsidRPr="00BB6B35">
        <w:rPr>
          <w:b/>
          <w:bCs/>
          <w:color w:val="008080"/>
          <w:sz w:val="16"/>
          <w:szCs w:val="12"/>
        </w:rPr>
        <w:t>'toaster'</w:t>
      </w:r>
      <w:r w:rsidRPr="00BB6B35">
        <w:rPr>
          <w:color w:val="000000"/>
          <w:sz w:val="16"/>
          <w:szCs w:val="12"/>
        </w:rPr>
        <w:t>,</w:t>
      </w:r>
      <w:r w:rsidRPr="00BB6B35">
        <w:rPr>
          <w:color w:val="000000"/>
          <w:sz w:val="16"/>
          <w:szCs w:val="12"/>
        </w:rPr>
        <w:br/>
        <w:t xml:space="preserve">               </w:t>
      </w:r>
      <w:r w:rsidRPr="00BB6B35">
        <w:rPr>
          <w:b/>
          <w:bCs/>
          <w:color w:val="008080"/>
          <w:sz w:val="16"/>
          <w:szCs w:val="12"/>
        </w:rPr>
        <w:t>'sink'</w:t>
      </w:r>
      <w:r w:rsidRPr="00BB6B35">
        <w:rPr>
          <w:color w:val="000000"/>
          <w:sz w:val="16"/>
          <w:szCs w:val="12"/>
        </w:rPr>
        <w:t xml:space="preserve">, </w:t>
      </w:r>
      <w:r w:rsidRPr="00BB6B35">
        <w:rPr>
          <w:b/>
          <w:bCs/>
          <w:color w:val="008080"/>
          <w:sz w:val="16"/>
          <w:szCs w:val="12"/>
        </w:rPr>
        <w:t>'refrigerator'</w:t>
      </w:r>
      <w:r w:rsidRPr="00BB6B35">
        <w:rPr>
          <w:color w:val="000000"/>
          <w:sz w:val="16"/>
          <w:szCs w:val="12"/>
        </w:rPr>
        <w:t xml:space="preserve">, </w:t>
      </w:r>
      <w:r w:rsidRPr="00BB6B35">
        <w:rPr>
          <w:b/>
          <w:bCs/>
          <w:color w:val="008080"/>
          <w:sz w:val="16"/>
          <w:szCs w:val="12"/>
        </w:rPr>
        <w:t>'book'</w:t>
      </w:r>
      <w:r w:rsidRPr="00BB6B35">
        <w:rPr>
          <w:color w:val="000000"/>
          <w:sz w:val="16"/>
          <w:szCs w:val="12"/>
        </w:rPr>
        <w:t xml:space="preserve">, </w:t>
      </w:r>
      <w:r w:rsidRPr="00BB6B35">
        <w:rPr>
          <w:b/>
          <w:bCs/>
          <w:color w:val="008080"/>
          <w:sz w:val="16"/>
          <w:szCs w:val="12"/>
        </w:rPr>
        <w:t>'clock'</w:t>
      </w:r>
      <w:r w:rsidRPr="00BB6B35">
        <w:rPr>
          <w:color w:val="000000"/>
          <w:sz w:val="16"/>
          <w:szCs w:val="12"/>
        </w:rPr>
        <w:t xml:space="preserve">, </w:t>
      </w:r>
      <w:r w:rsidRPr="00BB6B35">
        <w:rPr>
          <w:b/>
          <w:bCs/>
          <w:color w:val="008080"/>
          <w:sz w:val="16"/>
          <w:szCs w:val="12"/>
        </w:rPr>
        <w:t>'vase'</w:t>
      </w:r>
      <w:r w:rsidRPr="00BB6B35">
        <w:rPr>
          <w:color w:val="000000"/>
          <w:sz w:val="16"/>
          <w:szCs w:val="12"/>
        </w:rPr>
        <w:t xml:space="preserve">, </w:t>
      </w:r>
      <w:r w:rsidRPr="00BB6B35">
        <w:rPr>
          <w:b/>
          <w:bCs/>
          <w:color w:val="008080"/>
          <w:sz w:val="16"/>
          <w:szCs w:val="12"/>
        </w:rPr>
        <w:t>'scissors'</w:t>
      </w:r>
      <w:r w:rsidRPr="00BB6B35">
        <w:rPr>
          <w:color w:val="000000"/>
          <w:sz w:val="16"/>
          <w:szCs w:val="12"/>
        </w:rPr>
        <w:t>,</w:t>
      </w:r>
      <w:r w:rsidRPr="00BB6B35">
        <w:rPr>
          <w:color w:val="000000"/>
          <w:sz w:val="16"/>
          <w:szCs w:val="12"/>
        </w:rPr>
        <w:br/>
        <w:t xml:space="preserve">               </w:t>
      </w:r>
      <w:r w:rsidRPr="00BB6B35">
        <w:rPr>
          <w:b/>
          <w:bCs/>
          <w:color w:val="008080"/>
          <w:sz w:val="16"/>
          <w:szCs w:val="12"/>
        </w:rPr>
        <w:t>'teddy bear'</w:t>
      </w:r>
      <w:r w:rsidRPr="00BB6B35">
        <w:rPr>
          <w:color w:val="000000"/>
          <w:sz w:val="16"/>
          <w:szCs w:val="12"/>
        </w:rPr>
        <w:t xml:space="preserve">, </w:t>
      </w:r>
      <w:r w:rsidRPr="00BB6B35">
        <w:rPr>
          <w:b/>
          <w:bCs/>
          <w:color w:val="008080"/>
          <w:sz w:val="16"/>
          <w:szCs w:val="12"/>
        </w:rPr>
        <w:t>'hair drier'</w:t>
      </w:r>
      <w:r w:rsidRPr="00BB6B35">
        <w:rPr>
          <w:color w:val="000000"/>
          <w:sz w:val="16"/>
          <w:szCs w:val="12"/>
        </w:rPr>
        <w:t xml:space="preserve">, </w:t>
      </w:r>
      <w:r w:rsidRPr="00BB6B35">
        <w:rPr>
          <w:b/>
          <w:bCs/>
          <w:color w:val="008080"/>
          <w:sz w:val="16"/>
          <w:szCs w:val="12"/>
        </w:rPr>
        <w:t>'toothbrush'</w:t>
      </w:r>
      <w:r w:rsidRPr="00BB6B35">
        <w:rPr>
          <w:color w:val="000000"/>
          <w:sz w:val="16"/>
          <w:szCs w:val="12"/>
        </w:rPr>
        <w:t>]</w:t>
      </w:r>
      <w:r w:rsidRPr="00BB6B35">
        <w:rPr>
          <w:color w:val="000000"/>
          <w:sz w:val="16"/>
          <w:szCs w:val="12"/>
        </w:rPr>
        <w:br/>
      </w:r>
      <w:r w:rsidRPr="00BB6B35">
        <w:rPr>
          <w:color w:val="000000"/>
          <w:sz w:val="16"/>
          <w:szCs w:val="12"/>
        </w:rPr>
        <w:br/>
      </w:r>
      <w:r w:rsidRPr="00BB6B35">
        <w:rPr>
          <w:b/>
          <w:bCs/>
          <w:color w:val="008080"/>
          <w:sz w:val="16"/>
          <w:szCs w:val="12"/>
        </w:rPr>
        <w:t>"""# Prediction and Visualization"""</w:t>
      </w:r>
      <w:r w:rsidRPr="00BB6B35">
        <w:rPr>
          <w:b/>
          <w:bCs/>
          <w:color w:val="008080"/>
          <w:sz w:val="16"/>
          <w:szCs w:val="12"/>
        </w:rPr>
        <w:br/>
      </w:r>
      <w:r w:rsidRPr="00BB6B35">
        <w:rPr>
          <w:b/>
          <w:bCs/>
          <w:color w:val="008080"/>
          <w:sz w:val="16"/>
          <w:szCs w:val="12"/>
        </w:rPr>
        <w:br/>
      </w:r>
      <w:r w:rsidRPr="00BB6B35">
        <w:rPr>
          <w:i/>
          <w:iCs/>
          <w:color w:val="808080"/>
          <w:sz w:val="16"/>
          <w:szCs w:val="12"/>
        </w:rPr>
        <w:t># Load image from the images folder</w:t>
      </w:r>
      <w:r w:rsidRPr="00BB6B35">
        <w:rPr>
          <w:i/>
          <w:iCs/>
          <w:color w:val="808080"/>
          <w:sz w:val="16"/>
          <w:szCs w:val="12"/>
        </w:rPr>
        <w:br/>
      </w:r>
      <w:proofErr w:type="spellStart"/>
      <w:r w:rsidRPr="00BB6B35">
        <w:rPr>
          <w:color w:val="000000"/>
          <w:sz w:val="16"/>
          <w:szCs w:val="12"/>
        </w:rPr>
        <w:t>file_names</w:t>
      </w:r>
      <w:proofErr w:type="spellEnd"/>
      <w:r w:rsidRPr="00BB6B35">
        <w:rPr>
          <w:color w:val="000000"/>
          <w:sz w:val="16"/>
          <w:szCs w:val="12"/>
        </w:rPr>
        <w:t xml:space="preserve"> = </w:t>
      </w:r>
      <w:r w:rsidRPr="00BB6B35">
        <w:rPr>
          <w:color w:val="000080"/>
          <w:sz w:val="16"/>
          <w:szCs w:val="12"/>
        </w:rPr>
        <w:t>next</w:t>
      </w:r>
      <w:r w:rsidRPr="00BB6B35">
        <w:rPr>
          <w:color w:val="000000"/>
          <w:sz w:val="16"/>
          <w:szCs w:val="12"/>
        </w:rPr>
        <w:t>(</w:t>
      </w:r>
      <w:proofErr w:type="spellStart"/>
      <w:r w:rsidRPr="00BB6B35">
        <w:rPr>
          <w:color w:val="000000"/>
          <w:sz w:val="16"/>
          <w:szCs w:val="12"/>
        </w:rPr>
        <w:t>os.walk</w:t>
      </w:r>
      <w:proofErr w:type="spellEnd"/>
      <w:r w:rsidRPr="00BB6B35">
        <w:rPr>
          <w:color w:val="000000"/>
          <w:sz w:val="16"/>
          <w:szCs w:val="12"/>
        </w:rPr>
        <w:t>(IMAGE_DIR))[</w:t>
      </w:r>
      <w:r w:rsidRPr="00BB6B35">
        <w:rPr>
          <w:color w:val="0000FF"/>
          <w:sz w:val="16"/>
          <w:szCs w:val="12"/>
        </w:rPr>
        <w:t>2</w:t>
      </w:r>
      <w:r w:rsidRPr="00BB6B35">
        <w:rPr>
          <w:color w:val="000000"/>
          <w:sz w:val="16"/>
          <w:szCs w:val="12"/>
        </w:rPr>
        <w:t>]</w:t>
      </w:r>
      <w:r w:rsidRPr="00BB6B35">
        <w:rPr>
          <w:color w:val="000000"/>
          <w:sz w:val="16"/>
          <w:szCs w:val="12"/>
        </w:rPr>
        <w:br/>
      </w:r>
      <w:proofErr w:type="spellStart"/>
      <w:r w:rsidRPr="00BB6B35">
        <w:rPr>
          <w:color w:val="000000"/>
          <w:sz w:val="16"/>
          <w:szCs w:val="12"/>
        </w:rPr>
        <w:t>procimg</w:t>
      </w:r>
      <w:proofErr w:type="spellEnd"/>
      <w:r w:rsidRPr="00BB6B35">
        <w:rPr>
          <w:color w:val="000000"/>
          <w:sz w:val="16"/>
          <w:szCs w:val="12"/>
        </w:rPr>
        <w:t xml:space="preserve"> = </w:t>
      </w:r>
      <w:proofErr w:type="spellStart"/>
      <w:r w:rsidRPr="00BB6B35">
        <w:rPr>
          <w:color w:val="000000"/>
          <w:sz w:val="16"/>
          <w:szCs w:val="12"/>
        </w:rPr>
        <w:t>np.empty</w:t>
      </w:r>
      <w:proofErr w:type="spellEnd"/>
      <w:r w:rsidRPr="00BB6B35">
        <w:rPr>
          <w:color w:val="000000"/>
          <w:sz w:val="16"/>
          <w:szCs w:val="12"/>
        </w:rPr>
        <w:t>(</w:t>
      </w:r>
      <w:proofErr w:type="spellStart"/>
      <w:r w:rsidRPr="00BB6B35">
        <w:rPr>
          <w:color w:val="000080"/>
          <w:sz w:val="16"/>
          <w:szCs w:val="12"/>
        </w:rPr>
        <w:t>len</w:t>
      </w:r>
      <w:proofErr w:type="spellEnd"/>
      <w:r w:rsidRPr="00BB6B35">
        <w:rPr>
          <w:color w:val="000000"/>
          <w:sz w:val="16"/>
          <w:szCs w:val="12"/>
        </w:rPr>
        <w:t>(</w:t>
      </w:r>
      <w:proofErr w:type="spellStart"/>
      <w:r w:rsidRPr="00BB6B35">
        <w:rPr>
          <w:color w:val="000000"/>
          <w:sz w:val="16"/>
          <w:szCs w:val="12"/>
        </w:rPr>
        <w:t>file_names</w:t>
      </w:r>
      <w:proofErr w:type="spellEnd"/>
      <w:r w:rsidRPr="00BB6B35">
        <w:rPr>
          <w:color w:val="000000"/>
          <w:sz w:val="16"/>
          <w:szCs w:val="12"/>
        </w:rPr>
        <w:t xml:space="preserve">), </w:t>
      </w:r>
      <w:proofErr w:type="spellStart"/>
      <w:r w:rsidRPr="00BB6B35">
        <w:rPr>
          <w:color w:val="660099"/>
          <w:sz w:val="16"/>
          <w:szCs w:val="12"/>
        </w:rPr>
        <w:t>dtype</w:t>
      </w:r>
      <w:proofErr w:type="spellEnd"/>
      <w:r w:rsidRPr="00BB6B35">
        <w:rPr>
          <w:color w:val="000000"/>
          <w:sz w:val="16"/>
          <w:szCs w:val="12"/>
        </w:rPr>
        <w:t>=</w:t>
      </w:r>
      <w:r w:rsidRPr="00BB6B35">
        <w:rPr>
          <w:color w:val="000080"/>
          <w:sz w:val="16"/>
          <w:szCs w:val="12"/>
        </w:rPr>
        <w:t>object</w:t>
      </w:r>
      <w:r w:rsidRPr="00BB6B35">
        <w:rPr>
          <w:color w:val="000000"/>
          <w:sz w:val="16"/>
          <w:szCs w:val="12"/>
        </w:rPr>
        <w:t>)</w:t>
      </w:r>
      <w:r w:rsidRPr="00BB6B35">
        <w:rPr>
          <w:color w:val="000000"/>
          <w:sz w:val="16"/>
          <w:szCs w:val="12"/>
        </w:rPr>
        <w:br/>
      </w:r>
      <w:r w:rsidRPr="00BB6B35">
        <w:rPr>
          <w:i/>
          <w:iCs/>
          <w:color w:val="808080"/>
          <w:sz w:val="16"/>
          <w:szCs w:val="12"/>
        </w:rPr>
        <w:t>#print(</w:t>
      </w:r>
      <w:proofErr w:type="spellStart"/>
      <w:r w:rsidRPr="00BB6B35">
        <w:rPr>
          <w:i/>
          <w:iCs/>
          <w:color w:val="808080"/>
          <w:sz w:val="16"/>
          <w:szCs w:val="12"/>
        </w:rPr>
        <w:t>file_names</w:t>
      </w:r>
      <w:proofErr w:type="spellEnd"/>
      <w:r w:rsidRPr="00BB6B35">
        <w:rPr>
          <w:i/>
          <w:iCs/>
          <w:color w:val="808080"/>
          <w:sz w:val="16"/>
          <w:szCs w:val="12"/>
        </w:rPr>
        <w:t>)</w:t>
      </w:r>
      <w:r w:rsidRPr="00BB6B35">
        <w:rPr>
          <w:i/>
          <w:iCs/>
          <w:color w:val="808080"/>
          <w:sz w:val="16"/>
          <w:szCs w:val="12"/>
        </w:rPr>
        <w:br/>
      </w:r>
      <w:r w:rsidRPr="00BB6B35">
        <w:rPr>
          <w:b/>
          <w:bCs/>
          <w:color w:val="000080"/>
          <w:sz w:val="16"/>
          <w:szCs w:val="12"/>
        </w:rPr>
        <w:t xml:space="preserve">for </w:t>
      </w:r>
      <w:r w:rsidRPr="00BB6B35">
        <w:rPr>
          <w:color w:val="000000"/>
          <w:sz w:val="16"/>
          <w:szCs w:val="12"/>
        </w:rPr>
        <w:t xml:space="preserve">n </w:t>
      </w:r>
      <w:r w:rsidRPr="00BB6B35">
        <w:rPr>
          <w:b/>
          <w:bCs/>
          <w:color w:val="000080"/>
          <w:sz w:val="16"/>
          <w:szCs w:val="12"/>
        </w:rPr>
        <w:t xml:space="preserve">in </w:t>
      </w:r>
      <w:r w:rsidRPr="00BB6B35">
        <w:rPr>
          <w:color w:val="000080"/>
          <w:sz w:val="16"/>
          <w:szCs w:val="12"/>
        </w:rPr>
        <w:t>range</w:t>
      </w:r>
      <w:r w:rsidRPr="00BB6B35">
        <w:rPr>
          <w:color w:val="000000"/>
          <w:sz w:val="16"/>
          <w:szCs w:val="12"/>
        </w:rPr>
        <w:t>(</w:t>
      </w:r>
      <w:r w:rsidRPr="00BB6B35">
        <w:rPr>
          <w:color w:val="0000FF"/>
          <w:sz w:val="16"/>
          <w:szCs w:val="12"/>
        </w:rPr>
        <w:t>0</w:t>
      </w:r>
      <w:r w:rsidRPr="00BB6B35">
        <w:rPr>
          <w:color w:val="000000"/>
          <w:sz w:val="16"/>
          <w:szCs w:val="12"/>
        </w:rPr>
        <w:t xml:space="preserve">, </w:t>
      </w:r>
      <w:proofErr w:type="spellStart"/>
      <w:r w:rsidRPr="00BB6B35">
        <w:rPr>
          <w:color w:val="000080"/>
          <w:sz w:val="16"/>
          <w:szCs w:val="12"/>
        </w:rPr>
        <w:t>len</w:t>
      </w:r>
      <w:proofErr w:type="spellEnd"/>
      <w:r w:rsidRPr="00BB6B35">
        <w:rPr>
          <w:color w:val="000000"/>
          <w:sz w:val="16"/>
          <w:szCs w:val="12"/>
        </w:rPr>
        <w:t>(</w:t>
      </w:r>
      <w:proofErr w:type="spellStart"/>
      <w:r w:rsidRPr="00BB6B35">
        <w:rPr>
          <w:color w:val="000000"/>
          <w:sz w:val="16"/>
          <w:szCs w:val="12"/>
        </w:rPr>
        <w:t>file_names</w:t>
      </w:r>
      <w:proofErr w:type="spellEnd"/>
      <w:r w:rsidRPr="00BB6B35">
        <w:rPr>
          <w:color w:val="000000"/>
          <w:sz w:val="16"/>
          <w:szCs w:val="12"/>
        </w:rPr>
        <w:t>)):</w:t>
      </w:r>
      <w:r w:rsidRPr="00BB6B35">
        <w:rPr>
          <w:color w:val="000000"/>
          <w:sz w:val="16"/>
          <w:szCs w:val="12"/>
        </w:rPr>
        <w:br/>
        <w:t xml:space="preserve">  </w:t>
      </w:r>
      <w:r w:rsidRPr="00BB6B35">
        <w:rPr>
          <w:b/>
          <w:bCs/>
          <w:color w:val="000080"/>
          <w:sz w:val="16"/>
          <w:szCs w:val="12"/>
        </w:rPr>
        <w:t xml:space="preserve">if </w:t>
      </w:r>
      <w:proofErr w:type="spellStart"/>
      <w:r w:rsidRPr="00BB6B35">
        <w:rPr>
          <w:color w:val="000000"/>
          <w:sz w:val="16"/>
          <w:szCs w:val="12"/>
        </w:rPr>
        <w:t>file_names</w:t>
      </w:r>
      <w:proofErr w:type="spellEnd"/>
      <w:r w:rsidRPr="00BB6B35">
        <w:rPr>
          <w:color w:val="000000"/>
          <w:sz w:val="16"/>
          <w:szCs w:val="12"/>
        </w:rPr>
        <w:t xml:space="preserve">[n] == </w:t>
      </w:r>
      <w:r w:rsidRPr="00BB6B35">
        <w:rPr>
          <w:b/>
          <w:bCs/>
          <w:color w:val="008080"/>
          <w:sz w:val="16"/>
          <w:szCs w:val="12"/>
        </w:rPr>
        <w:t>'</w:t>
      </w:r>
      <w:proofErr w:type="spellStart"/>
      <w:r w:rsidRPr="00BB6B35">
        <w:rPr>
          <w:b/>
          <w:bCs/>
          <w:color w:val="008080"/>
          <w:sz w:val="16"/>
          <w:szCs w:val="12"/>
        </w:rPr>
        <w:t>metadata.json</w:t>
      </w:r>
      <w:proofErr w:type="spellEnd"/>
      <w:r w:rsidRPr="00BB6B35">
        <w:rPr>
          <w:b/>
          <w:bCs/>
          <w:color w:val="008080"/>
          <w:sz w:val="16"/>
          <w:szCs w:val="12"/>
        </w:rPr>
        <w:t>'</w:t>
      </w:r>
      <w:r w:rsidRPr="00BB6B35">
        <w:rPr>
          <w:color w:val="000000"/>
          <w:sz w:val="16"/>
          <w:szCs w:val="12"/>
        </w:rPr>
        <w:t>:</w:t>
      </w:r>
      <w:r w:rsidRPr="00BB6B35">
        <w:rPr>
          <w:color w:val="000000"/>
          <w:sz w:val="16"/>
          <w:szCs w:val="12"/>
        </w:rPr>
        <w:br/>
        <w:t xml:space="preserve">    </w:t>
      </w:r>
      <w:r w:rsidRPr="00BB6B35">
        <w:rPr>
          <w:b/>
          <w:bCs/>
          <w:color w:val="000080"/>
          <w:sz w:val="16"/>
          <w:szCs w:val="12"/>
        </w:rPr>
        <w:t>break</w:t>
      </w:r>
      <w:r w:rsidRPr="00BB6B35">
        <w:rPr>
          <w:color w:val="000000"/>
          <w:sz w:val="16"/>
          <w:szCs w:val="12"/>
        </w:rPr>
        <w:t>;</w:t>
      </w:r>
      <w:r w:rsidRPr="00BB6B35">
        <w:rPr>
          <w:color w:val="000000"/>
          <w:sz w:val="16"/>
          <w:szCs w:val="12"/>
        </w:rPr>
        <w:br/>
        <w:t xml:space="preserve">  image = </w:t>
      </w:r>
      <w:proofErr w:type="spellStart"/>
      <w:r w:rsidRPr="00BB6B35">
        <w:rPr>
          <w:color w:val="000000"/>
          <w:sz w:val="16"/>
          <w:szCs w:val="12"/>
        </w:rPr>
        <w:t>skimage.io.imread</w:t>
      </w:r>
      <w:proofErr w:type="spellEnd"/>
      <w:r w:rsidRPr="00BB6B35">
        <w:rPr>
          <w:color w:val="000000"/>
          <w:sz w:val="16"/>
          <w:szCs w:val="12"/>
        </w:rPr>
        <w:t>(</w:t>
      </w:r>
      <w:proofErr w:type="spellStart"/>
      <w:r w:rsidRPr="00BB6B35">
        <w:rPr>
          <w:color w:val="000000"/>
          <w:sz w:val="16"/>
          <w:szCs w:val="12"/>
        </w:rPr>
        <w:t>os.path.join</w:t>
      </w:r>
      <w:proofErr w:type="spellEnd"/>
      <w:r w:rsidRPr="00BB6B35">
        <w:rPr>
          <w:color w:val="000000"/>
          <w:sz w:val="16"/>
          <w:szCs w:val="12"/>
        </w:rPr>
        <w:t xml:space="preserve">(IMAGE_DIR, </w:t>
      </w:r>
      <w:proofErr w:type="spellStart"/>
      <w:r w:rsidRPr="00BB6B35">
        <w:rPr>
          <w:color w:val="000000"/>
          <w:sz w:val="16"/>
          <w:szCs w:val="12"/>
        </w:rPr>
        <w:t>file_names</w:t>
      </w:r>
      <w:proofErr w:type="spellEnd"/>
      <w:r w:rsidRPr="00BB6B35">
        <w:rPr>
          <w:color w:val="000000"/>
          <w:sz w:val="16"/>
          <w:szCs w:val="12"/>
        </w:rPr>
        <w:t>[n]))</w:t>
      </w:r>
      <w:r w:rsidRPr="00BB6B35">
        <w:rPr>
          <w:color w:val="000000"/>
          <w:sz w:val="16"/>
          <w:szCs w:val="12"/>
        </w:rPr>
        <w:br/>
      </w:r>
      <w:r w:rsidRPr="00BB6B35">
        <w:rPr>
          <w:color w:val="000000"/>
          <w:sz w:val="16"/>
          <w:szCs w:val="12"/>
        </w:rPr>
        <w:br/>
        <w:t xml:space="preserve">  </w:t>
      </w:r>
      <w:r w:rsidRPr="00BB6B35">
        <w:rPr>
          <w:i/>
          <w:iCs/>
          <w:color w:val="808080"/>
          <w:sz w:val="16"/>
          <w:szCs w:val="12"/>
        </w:rPr>
        <w:t># Run detection</w:t>
      </w:r>
      <w:r w:rsidRPr="00BB6B35">
        <w:rPr>
          <w:i/>
          <w:iCs/>
          <w:color w:val="808080"/>
          <w:sz w:val="16"/>
          <w:szCs w:val="12"/>
        </w:rPr>
        <w:br/>
        <w:t xml:space="preserve">  </w:t>
      </w:r>
      <w:r w:rsidRPr="00BB6B35">
        <w:rPr>
          <w:color w:val="000000"/>
          <w:sz w:val="16"/>
          <w:szCs w:val="12"/>
        </w:rPr>
        <w:t xml:space="preserve">results = </w:t>
      </w:r>
      <w:proofErr w:type="spellStart"/>
      <w:r w:rsidRPr="00BB6B35">
        <w:rPr>
          <w:color w:val="000000"/>
          <w:sz w:val="16"/>
          <w:szCs w:val="12"/>
        </w:rPr>
        <w:t>model.detect</w:t>
      </w:r>
      <w:proofErr w:type="spellEnd"/>
      <w:r w:rsidRPr="00BB6B35">
        <w:rPr>
          <w:color w:val="000000"/>
          <w:sz w:val="16"/>
          <w:szCs w:val="12"/>
        </w:rPr>
        <w:t xml:space="preserve">([image], </w:t>
      </w:r>
      <w:r w:rsidRPr="00BB6B35">
        <w:rPr>
          <w:color w:val="660099"/>
          <w:sz w:val="16"/>
          <w:szCs w:val="12"/>
        </w:rPr>
        <w:t>verbose</w:t>
      </w:r>
      <w:r w:rsidRPr="00BB6B35">
        <w:rPr>
          <w:color w:val="000000"/>
          <w:sz w:val="16"/>
          <w:szCs w:val="12"/>
        </w:rPr>
        <w:t>=</w:t>
      </w:r>
      <w:r w:rsidRPr="00BB6B35">
        <w:rPr>
          <w:color w:val="0000FF"/>
          <w:sz w:val="16"/>
          <w:szCs w:val="12"/>
        </w:rPr>
        <w:t>1</w:t>
      </w:r>
      <w:r w:rsidRPr="00BB6B35">
        <w:rPr>
          <w:color w:val="000000"/>
          <w:sz w:val="16"/>
          <w:szCs w:val="12"/>
        </w:rPr>
        <w:t>)</w:t>
      </w:r>
      <w:r w:rsidRPr="00BB6B35">
        <w:rPr>
          <w:color w:val="000000"/>
          <w:sz w:val="16"/>
          <w:szCs w:val="12"/>
        </w:rPr>
        <w:br/>
      </w:r>
      <w:r w:rsidRPr="00BB6B35">
        <w:rPr>
          <w:color w:val="000000"/>
          <w:sz w:val="16"/>
          <w:szCs w:val="12"/>
        </w:rPr>
        <w:br/>
        <w:t xml:space="preserve">  </w:t>
      </w:r>
      <w:r w:rsidRPr="00BB6B35">
        <w:rPr>
          <w:i/>
          <w:iCs/>
          <w:color w:val="808080"/>
          <w:sz w:val="16"/>
          <w:szCs w:val="12"/>
        </w:rPr>
        <w:t># Visualize results</w:t>
      </w:r>
      <w:r w:rsidRPr="00BB6B35">
        <w:rPr>
          <w:i/>
          <w:iCs/>
          <w:color w:val="808080"/>
          <w:sz w:val="16"/>
          <w:szCs w:val="12"/>
        </w:rPr>
        <w:br/>
        <w:t xml:space="preserve">  </w:t>
      </w:r>
      <w:r w:rsidRPr="00BB6B35">
        <w:rPr>
          <w:color w:val="000000"/>
          <w:sz w:val="16"/>
          <w:szCs w:val="12"/>
        </w:rPr>
        <w:t>r = results[</w:t>
      </w:r>
      <w:r w:rsidRPr="00BB6B35">
        <w:rPr>
          <w:color w:val="0000FF"/>
          <w:sz w:val="16"/>
          <w:szCs w:val="12"/>
        </w:rPr>
        <w:t>0</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procimg</w:t>
      </w:r>
      <w:proofErr w:type="spellEnd"/>
      <w:r w:rsidRPr="00BB6B35">
        <w:rPr>
          <w:color w:val="000000"/>
          <w:sz w:val="16"/>
          <w:szCs w:val="12"/>
        </w:rPr>
        <w:t xml:space="preserve"> = </w:t>
      </w:r>
      <w:proofErr w:type="spellStart"/>
      <w:r w:rsidRPr="00BB6B35">
        <w:rPr>
          <w:color w:val="000000"/>
          <w:sz w:val="16"/>
          <w:szCs w:val="12"/>
        </w:rPr>
        <w:t>display_instances</w:t>
      </w:r>
      <w:proofErr w:type="spellEnd"/>
      <w:r w:rsidRPr="00BB6B35">
        <w:rPr>
          <w:color w:val="000000"/>
          <w:sz w:val="16"/>
          <w:szCs w:val="12"/>
        </w:rPr>
        <w:t>(image, r[</w:t>
      </w:r>
      <w:r w:rsidRPr="00BB6B35">
        <w:rPr>
          <w:b/>
          <w:bCs/>
          <w:color w:val="008080"/>
          <w:sz w:val="16"/>
          <w:szCs w:val="12"/>
        </w:rPr>
        <w:t>'</w:t>
      </w:r>
      <w:proofErr w:type="spellStart"/>
      <w:r w:rsidRPr="00BB6B35">
        <w:rPr>
          <w:b/>
          <w:bCs/>
          <w:color w:val="008080"/>
          <w:sz w:val="16"/>
          <w:szCs w:val="12"/>
        </w:rPr>
        <w:t>rois</w:t>
      </w:r>
      <w:proofErr w:type="spellEnd"/>
      <w:r w:rsidRPr="00BB6B35">
        <w:rPr>
          <w:b/>
          <w:bCs/>
          <w:color w:val="008080"/>
          <w:sz w:val="16"/>
          <w:szCs w:val="12"/>
        </w:rPr>
        <w:t>'</w:t>
      </w:r>
      <w:r w:rsidRPr="00BB6B35">
        <w:rPr>
          <w:color w:val="000000"/>
          <w:sz w:val="16"/>
          <w:szCs w:val="12"/>
        </w:rPr>
        <w:t>], r[</w:t>
      </w:r>
      <w:r w:rsidRPr="00BB6B35">
        <w:rPr>
          <w:b/>
          <w:bCs/>
          <w:color w:val="008080"/>
          <w:sz w:val="16"/>
          <w:szCs w:val="12"/>
        </w:rPr>
        <w:t>'masks'</w:t>
      </w:r>
      <w:r w:rsidRPr="00BB6B35">
        <w:rPr>
          <w:color w:val="000000"/>
          <w:sz w:val="16"/>
          <w:szCs w:val="12"/>
        </w:rPr>
        <w:t>], r[</w:t>
      </w:r>
      <w:r w:rsidRPr="00BB6B35">
        <w:rPr>
          <w:b/>
          <w:bCs/>
          <w:color w:val="008080"/>
          <w:sz w:val="16"/>
          <w:szCs w:val="12"/>
        </w:rPr>
        <w:t>'</w:t>
      </w:r>
      <w:proofErr w:type="spellStart"/>
      <w:r w:rsidRPr="00BB6B35">
        <w:rPr>
          <w:b/>
          <w:bCs/>
          <w:color w:val="008080"/>
          <w:sz w:val="16"/>
          <w:szCs w:val="12"/>
        </w:rPr>
        <w:t>class_ids</w:t>
      </w:r>
      <w:proofErr w:type="spellEnd"/>
      <w:r w:rsidRPr="00BB6B35">
        <w:rPr>
          <w:b/>
          <w:bCs/>
          <w:color w:val="008080"/>
          <w:sz w:val="16"/>
          <w:szCs w:val="12"/>
        </w:rPr>
        <w:t>'</w:t>
      </w:r>
      <w:r w:rsidRPr="00BB6B35">
        <w:rPr>
          <w:color w:val="000000"/>
          <w:sz w:val="16"/>
          <w:szCs w:val="12"/>
        </w:rPr>
        <w:t xml:space="preserve">], </w:t>
      </w:r>
      <w:r w:rsidRPr="00BB6B35">
        <w:rPr>
          <w:color w:val="000000"/>
          <w:sz w:val="16"/>
          <w:szCs w:val="12"/>
        </w:rPr>
        <w:br/>
        <w:t xml:space="preserve">                              </w:t>
      </w:r>
      <w:proofErr w:type="spellStart"/>
      <w:r w:rsidRPr="00BB6B35">
        <w:rPr>
          <w:color w:val="000000"/>
          <w:sz w:val="16"/>
          <w:szCs w:val="12"/>
        </w:rPr>
        <w:t>class_names</w:t>
      </w:r>
      <w:proofErr w:type="spellEnd"/>
      <w:r w:rsidRPr="00BB6B35">
        <w:rPr>
          <w:color w:val="000000"/>
          <w:sz w:val="16"/>
          <w:szCs w:val="12"/>
        </w:rPr>
        <w:t>, r[</w:t>
      </w:r>
      <w:r w:rsidRPr="00BB6B35">
        <w:rPr>
          <w:b/>
          <w:bCs/>
          <w:color w:val="008080"/>
          <w:sz w:val="16"/>
          <w:szCs w:val="12"/>
        </w:rPr>
        <w:t>'scores'</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visualize.display_instances</w:t>
      </w:r>
      <w:proofErr w:type="spellEnd"/>
      <w:r w:rsidRPr="00BB6B35">
        <w:rPr>
          <w:color w:val="000000"/>
          <w:sz w:val="16"/>
          <w:szCs w:val="12"/>
        </w:rPr>
        <w:t>(image, r[</w:t>
      </w:r>
      <w:r w:rsidRPr="00BB6B35">
        <w:rPr>
          <w:b/>
          <w:bCs/>
          <w:color w:val="008080"/>
          <w:sz w:val="16"/>
          <w:szCs w:val="12"/>
        </w:rPr>
        <w:t>'</w:t>
      </w:r>
      <w:proofErr w:type="spellStart"/>
      <w:r w:rsidRPr="00BB6B35">
        <w:rPr>
          <w:b/>
          <w:bCs/>
          <w:color w:val="008080"/>
          <w:sz w:val="16"/>
          <w:szCs w:val="12"/>
        </w:rPr>
        <w:t>rois</w:t>
      </w:r>
      <w:proofErr w:type="spellEnd"/>
      <w:r w:rsidRPr="00BB6B35">
        <w:rPr>
          <w:b/>
          <w:bCs/>
          <w:color w:val="008080"/>
          <w:sz w:val="16"/>
          <w:szCs w:val="12"/>
        </w:rPr>
        <w:t>'</w:t>
      </w:r>
      <w:r w:rsidRPr="00BB6B35">
        <w:rPr>
          <w:color w:val="000000"/>
          <w:sz w:val="16"/>
          <w:szCs w:val="12"/>
        </w:rPr>
        <w:t>], r[</w:t>
      </w:r>
      <w:r w:rsidRPr="00BB6B35">
        <w:rPr>
          <w:b/>
          <w:bCs/>
          <w:color w:val="008080"/>
          <w:sz w:val="16"/>
          <w:szCs w:val="12"/>
        </w:rPr>
        <w:t>'masks'</w:t>
      </w:r>
      <w:r w:rsidRPr="00BB6B35">
        <w:rPr>
          <w:color w:val="000000"/>
          <w:sz w:val="16"/>
          <w:szCs w:val="12"/>
        </w:rPr>
        <w:t>], r[</w:t>
      </w:r>
      <w:r w:rsidRPr="00BB6B35">
        <w:rPr>
          <w:b/>
          <w:bCs/>
          <w:color w:val="008080"/>
          <w:sz w:val="16"/>
          <w:szCs w:val="12"/>
        </w:rPr>
        <w:t>'</w:t>
      </w:r>
      <w:proofErr w:type="spellStart"/>
      <w:r w:rsidRPr="00BB6B35">
        <w:rPr>
          <w:b/>
          <w:bCs/>
          <w:color w:val="008080"/>
          <w:sz w:val="16"/>
          <w:szCs w:val="12"/>
        </w:rPr>
        <w:t>class_ids</w:t>
      </w:r>
      <w:proofErr w:type="spellEnd"/>
      <w:r w:rsidRPr="00BB6B35">
        <w:rPr>
          <w:b/>
          <w:bCs/>
          <w:color w:val="008080"/>
          <w:sz w:val="16"/>
          <w:szCs w:val="12"/>
        </w:rPr>
        <w:t>'</w:t>
      </w:r>
      <w:r w:rsidRPr="00BB6B35">
        <w:rPr>
          <w:color w:val="000000"/>
          <w:sz w:val="16"/>
          <w:szCs w:val="12"/>
        </w:rPr>
        <w:t xml:space="preserve">], </w:t>
      </w:r>
      <w:r w:rsidRPr="00BB6B35">
        <w:rPr>
          <w:color w:val="000000"/>
          <w:sz w:val="16"/>
          <w:szCs w:val="12"/>
        </w:rPr>
        <w:br/>
        <w:t xml:space="preserve">                              </w:t>
      </w:r>
      <w:proofErr w:type="spellStart"/>
      <w:r w:rsidRPr="00BB6B35">
        <w:rPr>
          <w:color w:val="000000"/>
          <w:sz w:val="16"/>
          <w:szCs w:val="12"/>
        </w:rPr>
        <w:t>class_names</w:t>
      </w:r>
      <w:proofErr w:type="spellEnd"/>
      <w:r w:rsidRPr="00BB6B35">
        <w:rPr>
          <w:color w:val="000000"/>
          <w:sz w:val="16"/>
          <w:szCs w:val="12"/>
        </w:rPr>
        <w:t>, r[</w:t>
      </w:r>
      <w:r w:rsidRPr="00BB6B35">
        <w:rPr>
          <w:b/>
          <w:bCs/>
          <w:color w:val="008080"/>
          <w:sz w:val="16"/>
          <w:szCs w:val="12"/>
        </w:rPr>
        <w:t>'scores'</w:t>
      </w:r>
      <w:r w:rsidRPr="00BB6B35">
        <w:rPr>
          <w:color w:val="000000"/>
          <w:sz w:val="16"/>
          <w:szCs w:val="12"/>
        </w:rPr>
        <w:t>])</w:t>
      </w:r>
    </w:p>
    <w:p w14:paraId="3A907EA7" w14:textId="0ECF0E72" w:rsidR="003572CB" w:rsidRDefault="003572CB" w:rsidP="003572CB"/>
    <w:p w14:paraId="3869F512" w14:textId="6F6A98B9" w:rsidR="00BB6B35" w:rsidRDefault="00BB6B35" w:rsidP="003572CB">
      <w:r>
        <w:t>Code for Pretrained model available in KERAS</w:t>
      </w:r>
    </w:p>
    <w:p w14:paraId="5629F946" w14:textId="6123F7ED" w:rsidR="00BB6B35" w:rsidRPr="00BB6B35" w:rsidRDefault="00BB6B35" w:rsidP="00BB6B35">
      <w:pPr>
        <w:pStyle w:val="HTMLPreformatted"/>
        <w:shd w:val="clear" w:color="auto" w:fill="FFFFFF"/>
        <w:rPr>
          <w:color w:val="000000"/>
          <w:sz w:val="16"/>
          <w:szCs w:val="12"/>
        </w:rPr>
      </w:pPr>
      <w:r w:rsidRPr="00BB6B35">
        <w:rPr>
          <w:i/>
          <w:iCs/>
          <w:color w:val="808080"/>
          <w:sz w:val="16"/>
          <w:szCs w:val="12"/>
        </w:rPr>
        <w:br/>
        <w:t xml:space="preserve">Automatically generated by </w:t>
      </w:r>
      <w:proofErr w:type="spellStart"/>
      <w:r w:rsidRPr="00BB6B35">
        <w:rPr>
          <w:i/>
          <w:iCs/>
          <w:color w:val="808080"/>
          <w:sz w:val="16"/>
          <w:szCs w:val="12"/>
        </w:rPr>
        <w:t>Colaboratory</w:t>
      </w:r>
      <w:proofErr w:type="spellEnd"/>
      <w:r w:rsidRPr="00BB6B35">
        <w:rPr>
          <w:i/>
          <w:iCs/>
          <w:color w:val="808080"/>
          <w:sz w:val="16"/>
          <w:szCs w:val="12"/>
        </w:rPr>
        <w:t>.</w:t>
      </w:r>
      <w:r w:rsidRPr="00BB6B35">
        <w:rPr>
          <w:i/>
          <w:iCs/>
          <w:color w:val="808080"/>
          <w:sz w:val="16"/>
          <w:szCs w:val="12"/>
        </w:rPr>
        <w:br/>
      </w:r>
      <w:r w:rsidRPr="00BB6B35">
        <w:rPr>
          <w:i/>
          <w:iCs/>
          <w:color w:val="808080"/>
          <w:sz w:val="16"/>
          <w:szCs w:val="12"/>
        </w:rPr>
        <w:br/>
        <w:t>Original file is located at</w:t>
      </w:r>
      <w:r w:rsidRPr="00BB6B35">
        <w:rPr>
          <w:i/>
          <w:iCs/>
          <w:color w:val="808080"/>
          <w:sz w:val="16"/>
          <w:szCs w:val="12"/>
        </w:rPr>
        <w:br/>
        <w:t xml:space="preserve">    https://colab.research.google.com/drive/1cT0avReSwNfDYV0EfAgND81s_-JjaXWc</w:t>
      </w:r>
      <w:r w:rsidRPr="00BB6B35">
        <w:rPr>
          <w:i/>
          <w:iCs/>
          <w:color w:val="808080"/>
          <w:sz w:val="16"/>
          <w:szCs w:val="12"/>
        </w:rPr>
        <w:br/>
      </w:r>
      <w:r w:rsidRPr="00BB6B35">
        <w:rPr>
          <w:i/>
          <w:iCs/>
          <w:color w:val="808080"/>
          <w:sz w:val="16"/>
          <w:szCs w:val="12"/>
        </w:rPr>
        <w:br/>
        <w:t xml:space="preserve"># Loading all model available in </w:t>
      </w:r>
      <w:proofErr w:type="spellStart"/>
      <w:r w:rsidRPr="00BB6B35">
        <w:rPr>
          <w:i/>
          <w:iCs/>
          <w:color w:val="808080"/>
          <w:sz w:val="16"/>
          <w:szCs w:val="12"/>
        </w:rPr>
        <w:t>Keras</w:t>
      </w:r>
      <w:proofErr w:type="spellEnd"/>
      <w:r w:rsidRPr="00BB6B35">
        <w:rPr>
          <w:i/>
          <w:iCs/>
          <w:color w:val="808080"/>
          <w:sz w:val="16"/>
          <w:szCs w:val="12"/>
        </w:rPr>
        <w:br/>
        <w:t>"""</w:t>
      </w:r>
      <w:r w:rsidRPr="00BB6B35">
        <w:rPr>
          <w:i/>
          <w:iCs/>
          <w:color w:val="808080"/>
          <w:sz w:val="16"/>
          <w:szCs w:val="12"/>
        </w:rPr>
        <w:br/>
      </w:r>
      <w:r w:rsidRPr="00BB6B35">
        <w:rPr>
          <w:i/>
          <w:iCs/>
          <w:color w:val="808080"/>
          <w:sz w:val="16"/>
          <w:szCs w:val="12"/>
        </w:rPr>
        <w:br/>
      </w:r>
      <w:r w:rsidRPr="00BB6B35">
        <w:rPr>
          <w:b/>
          <w:bCs/>
          <w:color w:val="000080"/>
          <w:sz w:val="16"/>
          <w:szCs w:val="12"/>
        </w:rPr>
        <w:t xml:space="preserve">from </w:t>
      </w:r>
      <w:proofErr w:type="spellStart"/>
      <w:r w:rsidRPr="00BB6B35">
        <w:rPr>
          <w:color w:val="000000"/>
          <w:sz w:val="16"/>
          <w:szCs w:val="12"/>
        </w:rPr>
        <w:t>keras.applications</w:t>
      </w:r>
      <w:proofErr w:type="spellEnd"/>
      <w:r w:rsidRPr="00BB6B35">
        <w:rPr>
          <w:color w:val="000000"/>
          <w:sz w:val="16"/>
          <w:szCs w:val="12"/>
        </w:rPr>
        <w:t xml:space="preserve"> </w:t>
      </w:r>
      <w:r w:rsidRPr="00BB6B35">
        <w:rPr>
          <w:b/>
          <w:bCs/>
          <w:color w:val="000080"/>
          <w:sz w:val="16"/>
          <w:szCs w:val="12"/>
        </w:rPr>
        <w:t xml:space="preserve">import </w:t>
      </w:r>
      <w:r w:rsidRPr="00BB6B35">
        <w:rPr>
          <w:color w:val="000000"/>
          <w:sz w:val="16"/>
          <w:szCs w:val="12"/>
        </w:rPr>
        <w:t>xception,vgg16,vgg19,resnet50,inception_v3,inception_resnet_v2,mobilenet,mobilenet_v2,densenet,nasnet</w:t>
      </w:r>
      <w:r w:rsidRPr="00BB6B35">
        <w:rPr>
          <w:color w:val="000000"/>
          <w:sz w:val="16"/>
          <w:szCs w:val="12"/>
        </w:rPr>
        <w:br/>
      </w:r>
      <w:proofErr w:type="spellStart"/>
      <w:r w:rsidRPr="00BB6B35">
        <w:rPr>
          <w:b/>
          <w:bCs/>
          <w:color w:val="000080"/>
          <w:sz w:val="16"/>
          <w:szCs w:val="12"/>
        </w:rPr>
        <w:t>import</w:t>
      </w:r>
      <w:proofErr w:type="spellEnd"/>
      <w:r w:rsidRPr="00BB6B35">
        <w:rPr>
          <w:b/>
          <w:bCs/>
          <w:color w:val="000080"/>
          <w:sz w:val="16"/>
          <w:szCs w:val="12"/>
        </w:rPr>
        <w:t xml:space="preserve"> </w:t>
      </w:r>
      <w:proofErr w:type="spellStart"/>
      <w:r w:rsidRPr="00BB6B35">
        <w:rPr>
          <w:color w:val="000000"/>
          <w:sz w:val="16"/>
          <w:szCs w:val="12"/>
        </w:rPr>
        <w:t>numpy</w:t>
      </w:r>
      <w:proofErr w:type="spellEnd"/>
      <w:r w:rsidRPr="00BB6B35">
        <w:rPr>
          <w:color w:val="000000"/>
          <w:sz w:val="16"/>
          <w:szCs w:val="12"/>
        </w:rPr>
        <w:t xml:space="preserve"> </w:t>
      </w:r>
      <w:r w:rsidRPr="00BB6B35">
        <w:rPr>
          <w:b/>
          <w:bCs/>
          <w:color w:val="000080"/>
          <w:sz w:val="16"/>
          <w:szCs w:val="12"/>
        </w:rPr>
        <w:t xml:space="preserve">as </w:t>
      </w:r>
      <w:r w:rsidRPr="00BB6B35">
        <w:rPr>
          <w:color w:val="000000"/>
          <w:sz w:val="16"/>
          <w:szCs w:val="12"/>
        </w:rPr>
        <w:t>np</w:t>
      </w:r>
      <w:r w:rsidRPr="00BB6B35">
        <w:rPr>
          <w:color w:val="000000"/>
          <w:sz w:val="16"/>
          <w:szCs w:val="12"/>
        </w:rPr>
        <w:br/>
      </w:r>
      <w:r w:rsidRPr="00BB6B35">
        <w:rPr>
          <w:color w:val="000000"/>
          <w:sz w:val="16"/>
          <w:szCs w:val="12"/>
        </w:rPr>
        <w:br/>
      </w:r>
      <w:r w:rsidRPr="00BB6B35">
        <w:rPr>
          <w:i/>
          <w:iCs/>
          <w:color w:val="808080"/>
          <w:sz w:val="16"/>
          <w:szCs w:val="12"/>
        </w:rPr>
        <w:t xml:space="preserve">#Load the </w:t>
      </w:r>
      <w:proofErr w:type="spellStart"/>
      <w:r w:rsidRPr="00BB6B35">
        <w:rPr>
          <w:i/>
          <w:iCs/>
          <w:color w:val="808080"/>
          <w:sz w:val="16"/>
          <w:szCs w:val="12"/>
        </w:rPr>
        <w:t>Xception</w:t>
      </w:r>
      <w:proofErr w:type="spellEnd"/>
      <w:r w:rsidRPr="00BB6B35">
        <w:rPr>
          <w:i/>
          <w:iCs/>
          <w:color w:val="808080"/>
          <w:sz w:val="16"/>
          <w:szCs w:val="12"/>
        </w:rPr>
        <w:t xml:space="preserve"> model</w:t>
      </w:r>
      <w:r w:rsidRPr="00BB6B35">
        <w:rPr>
          <w:i/>
          <w:iCs/>
          <w:color w:val="808080"/>
          <w:sz w:val="16"/>
          <w:szCs w:val="12"/>
        </w:rPr>
        <w:br/>
      </w:r>
      <w:proofErr w:type="spellStart"/>
      <w:r w:rsidRPr="00BB6B35">
        <w:rPr>
          <w:color w:val="000000"/>
          <w:sz w:val="16"/>
          <w:szCs w:val="12"/>
        </w:rPr>
        <w:t>Xcep_model</w:t>
      </w:r>
      <w:proofErr w:type="spellEnd"/>
      <w:r w:rsidRPr="00BB6B35">
        <w:rPr>
          <w:color w:val="000000"/>
          <w:sz w:val="16"/>
          <w:szCs w:val="12"/>
        </w:rPr>
        <w:t xml:space="preserve"> = </w:t>
      </w:r>
      <w:proofErr w:type="spellStart"/>
      <w:r w:rsidRPr="00BB6B35">
        <w:rPr>
          <w:color w:val="000000"/>
          <w:sz w:val="16"/>
          <w:szCs w:val="12"/>
        </w:rPr>
        <w:t>xception.Xception</w:t>
      </w:r>
      <w:proofErr w:type="spellEnd"/>
      <w:r w:rsidRPr="00BB6B35">
        <w:rPr>
          <w:color w:val="000000"/>
          <w:sz w:val="16"/>
          <w:szCs w:val="12"/>
        </w:rPr>
        <w:t>(</w:t>
      </w:r>
      <w:r w:rsidRPr="00BB6B35">
        <w:rPr>
          <w:color w:val="660099"/>
          <w:sz w:val="16"/>
          <w:szCs w:val="12"/>
        </w:rPr>
        <w:t>weights</w:t>
      </w:r>
      <w:r w:rsidRPr="00BB6B35">
        <w:rPr>
          <w:color w:val="000000"/>
          <w:sz w:val="16"/>
          <w:szCs w:val="12"/>
        </w:rPr>
        <w:t>=</w:t>
      </w:r>
      <w:r w:rsidRPr="00BB6B35">
        <w:rPr>
          <w:b/>
          <w:bCs/>
          <w:color w:val="008080"/>
          <w:sz w:val="16"/>
          <w:szCs w:val="12"/>
        </w:rPr>
        <w:t>'</w:t>
      </w:r>
      <w:proofErr w:type="spellStart"/>
      <w:r w:rsidRPr="00BB6B35">
        <w:rPr>
          <w:b/>
          <w:bCs/>
          <w:color w:val="008080"/>
          <w:sz w:val="16"/>
          <w:szCs w:val="12"/>
        </w:rPr>
        <w:t>imagenet</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VGG16 model</w:t>
      </w:r>
      <w:r w:rsidRPr="00BB6B35">
        <w:rPr>
          <w:i/>
          <w:iCs/>
          <w:color w:val="808080"/>
          <w:sz w:val="16"/>
          <w:szCs w:val="12"/>
        </w:rPr>
        <w:br/>
      </w:r>
      <w:r w:rsidRPr="00BB6B35">
        <w:rPr>
          <w:color w:val="000000"/>
          <w:sz w:val="16"/>
          <w:szCs w:val="12"/>
        </w:rPr>
        <w:t>vgg16_model = vgg16.VGG16(</w:t>
      </w:r>
      <w:r w:rsidRPr="00BB6B35">
        <w:rPr>
          <w:color w:val="660099"/>
          <w:sz w:val="16"/>
          <w:szCs w:val="12"/>
        </w:rPr>
        <w:t>weights</w:t>
      </w:r>
      <w:r w:rsidRPr="00BB6B35">
        <w:rPr>
          <w:color w:val="000000"/>
          <w:sz w:val="16"/>
          <w:szCs w:val="12"/>
        </w:rPr>
        <w:t>=</w:t>
      </w:r>
      <w:r w:rsidRPr="00BB6B35">
        <w:rPr>
          <w:b/>
          <w:bCs/>
          <w:color w:val="008080"/>
          <w:sz w:val="16"/>
          <w:szCs w:val="12"/>
        </w:rPr>
        <w:t>'</w:t>
      </w:r>
      <w:proofErr w:type="spellStart"/>
      <w:r w:rsidRPr="00BB6B35">
        <w:rPr>
          <w:b/>
          <w:bCs/>
          <w:color w:val="008080"/>
          <w:sz w:val="16"/>
          <w:szCs w:val="12"/>
        </w:rPr>
        <w:t>imagenet</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#Load the VGG19 model</w:t>
      </w:r>
      <w:r w:rsidRPr="00BB6B35">
        <w:rPr>
          <w:i/>
          <w:iCs/>
          <w:color w:val="808080"/>
          <w:sz w:val="16"/>
          <w:szCs w:val="12"/>
        </w:rPr>
        <w:br/>
      </w:r>
      <w:r w:rsidRPr="00BB6B35">
        <w:rPr>
          <w:color w:val="000000"/>
          <w:sz w:val="16"/>
          <w:szCs w:val="12"/>
        </w:rPr>
        <w:t>vgg19_model = vgg19.VGG19(</w:t>
      </w:r>
      <w:r w:rsidRPr="00BB6B35">
        <w:rPr>
          <w:color w:val="660099"/>
          <w:sz w:val="16"/>
          <w:szCs w:val="12"/>
        </w:rPr>
        <w:t xml:space="preserve">weights </w:t>
      </w:r>
      <w:r w:rsidRPr="00BB6B35">
        <w:rPr>
          <w:color w:val="000000"/>
          <w:sz w:val="16"/>
          <w:szCs w:val="12"/>
        </w:rPr>
        <w:t xml:space="preserve">= </w:t>
      </w:r>
      <w:r w:rsidRPr="00BB6B35">
        <w:rPr>
          <w:b/>
          <w:bCs/>
          <w:color w:val="008080"/>
          <w:sz w:val="16"/>
          <w:szCs w:val="12"/>
        </w:rPr>
        <w:t>'</w:t>
      </w:r>
      <w:proofErr w:type="spellStart"/>
      <w:r w:rsidRPr="00BB6B35">
        <w:rPr>
          <w:b/>
          <w:bCs/>
          <w:color w:val="008080"/>
          <w:sz w:val="16"/>
          <w:szCs w:val="12"/>
        </w:rPr>
        <w:t>imagenet</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Inception_V3 model</w:t>
      </w:r>
      <w:r w:rsidRPr="00BB6B35">
        <w:rPr>
          <w:i/>
          <w:iCs/>
          <w:color w:val="808080"/>
          <w:sz w:val="16"/>
          <w:szCs w:val="12"/>
        </w:rPr>
        <w:br/>
      </w:r>
      <w:proofErr w:type="spellStart"/>
      <w:r w:rsidRPr="00BB6B35">
        <w:rPr>
          <w:color w:val="000000"/>
          <w:sz w:val="16"/>
          <w:szCs w:val="12"/>
        </w:rPr>
        <w:t>inception_model</w:t>
      </w:r>
      <w:proofErr w:type="spellEnd"/>
      <w:r w:rsidRPr="00BB6B35">
        <w:rPr>
          <w:color w:val="000000"/>
          <w:sz w:val="16"/>
          <w:szCs w:val="12"/>
        </w:rPr>
        <w:t xml:space="preserve"> = inception_v3.InceptionV3(</w:t>
      </w:r>
      <w:r w:rsidRPr="00BB6B35">
        <w:rPr>
          <w:color w:val="660099"/>
          <w:sz w:val="16"/>
          <w:szCs w:val="12"/>
        </w:rPr>
        <w:t>weights</w:t>
      </w:r>
      <w:r w:rsidRPr="00BB6B35">
        <w:rPr>
          <w:color w:val="000000"/>
          <w:sz w:val="16"/>
          <w:szCs w:val="12"/>
        </w:rPr>
        <w:t>=</w:t>
      </w:r>
      <w:r w:rsidRPr="00BB6B35">
        <w:rPr>
          <w:b/>
          <w:bCs/>
          <w:color w:val="008080"/>
          <w:sz w:val="16"/>
          <w:szCs w:val="12"/>
        </w:rPr>
        <w:t>'</w:t>
      </w:r>
      <w:proofErr w:type="spellStart"/>
      <w:r w:rsidRPr="00BB6B35">
        <w:rPr>
          <w:b/>
          <w:bCs/>
          <w:color w:val="008080"/>
          <w:sz w:val="16"/>
          <w:szCs w:val="12"/>
        </w:rPr>
        <w:t>imagenet</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Inception_resner_v2 model</w:t>
      </w:r>
      <w:r w:rsidRPr="00BB6B35">
        <w:rPr>
          <w:i/>
          <w:iCs/>
          <w:color w:val="808080"/>
          <w:sz w:val="16"/>
          <w:szCs w:val="12"/>
        </w:rPr>
        <w:br/>
      </w:r>
      <w:proofErr w:type="spellStart"/>
      <w:r w:rsidRPr="00BB6B35">
        <w:rPr>
          <w:color w:val="000000"/>
          <w:sz w:val="16"/>
          <w:szCs w:val="12"/>
        </w:rPr>
        <w:t>inception_res</w:t>
      </w:r>
      <w:proofErr w:type="spellEnd"/>
      <w:r w:rsidRPr="00BB6B35">
        <w:rPr>
          <w:color w:val="000000"/>
          <w:sz w:val="16"/>
          <w:szCs w:val="12"/>
        </w:rPr>
        <w:t xml:space="preserve"> = inception_resnet_v2.InceptionResNetV2(</w:t>
      </w:r>
      <w:r w:rsidRPr="00BB6B35">
        <w:rPr>
          <w:color w:val="660099"/>
          <w:sz w:val="16"/>
          <w:szCs w:val="12"/>
        </w:rPr>
        <w:t>weights</w:t>
      </w:r>
      <w:r w:rsidRPr="00BB6B35">
        <w:rPr>
          <w:color w:val="000000"/>
          <w:sz w:val="16"/>
          <w:szCs w:val="12"/>
        </w:rPr>
        <w:t>=</w:t>
      </w:r>
      <w:r w:rsidRPr="00BB6B35">
        <w:rPr>
          <w:b/>
          <w:bCs/>
          <w:color w:val="008080"/>
          <w:sz w:val="16"/>
          <w:szCs w:val="12"/>
        </w:rPr>
        <w:t>'</w:t>
      </w:r>
      <w:proofErr w:type="spellStart"/>
      <w:r w:rsidRPr="00BB6B35">
        <w:rPr>
          <w:b/>
          <w:bCs/>
          <w:color w:val="008080"/>
          <w:sz w:val="16"/>
          <w:szCs w:val="12"/>
        </w:rPr>
        <w:t>imagenet</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ResNet50 model</w:t>
      </w:r>
      <w:r w:rsidRPr="00BB6B35">
        <w:rPr>
          <w:i/>
          <w:iCs/>
          <w:color w:val="808080"/>
          <w:sz w:val="16"/>
          <w:szCs w:val="12"/>
        </w:rPr>
        <w:br/>
      </w:r>
      <w:proofErr w:type="spellStart"/>
      <w:r w:rsidRPr="00BB6B35">
        <w:rPr>
          <w:color w:val="000000"/>
          <w:sz w:val="16"/>
          <w:szCs w:val="12"/>
        </w:rPr>
        <w:t>resnet_model</w:t>
      </w:r>
      <w:proofErr w:type="spellEnd"/>
      <w:r w:rsidRPr="00BB6B35">
        <w:rPr>
          <w:color w:val="000000"/>
          <w:sz w:val="16"/>
          <w:szCs w:val="12"/>
        </w:rPr>
        <w:t xml:space="preserve"> = resnet50.ResNet50(</w:t>
      </w:r>
      <w:r w:rsidRPr="00BB6B35">
        <w:rPr>
          <w:color w:val="660099"/>
          <w:sz w:val="16"/>
          <w:szCs w:val="12"/>
        </w:rPr>
        <w:t>weights</w:t>
      </w:r>
      <w:r w:rsidRPr="00BB6B35">
        <w:rPr>
          <w:color w:val="000000"/>
          <w:sz w:val="16"/>
          <w:szCs w:val="12"/>
        </w:rPr>
        <w:t>=</w:t>
      </w:r>
      <w:r w:rsidRPr="00BB6B35">
        <w:rPr>
          <w:b/>
          <w:bCs/>
          <w:color w:val="008080"/>
          <w:sz w:val="16"/>
          <w:szCs w:val="12"/>
        </w:rPr>
        <w:t>'</w:t>
      </w:r>
      <w:proofErr w:type="spellStart"/>
      <w:r w:rsidRPr="00BB6B35">
        <w:rPr>
          <w:b/>
          <w:bCs/>
          <w:color w:val="008080"/>
          <w:sz w:val="16"/>
          <w:szCs w:val="12"/>
        </w:rPr>
        <w:t>imagenet</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xml:space="preserve"># Load the </w:t>
      </w:r>
      <w:proofErr w:type="spellStart"/>
      <w:r w:rsidRPr="00BB6B35">
        <w:rPr>
          <w:i/>
          <w:iCs/>
          <w:color w:val="808080"/>
          <w:sz w:val="16"/>
          <w:szCs w:val="12"/>
        </w:rPr>
        <w:t>MobileNet</w:t>
      </w:r>
      <w:proofErr w:type="spellEnd"/>
      <w:r w:rsidRPr="00BB6B35">
        <w:rPr>
          <w:i/>
          <w:iCs/>
          <w:color w:val="808080"/>
          <w:sz w:val="16"/>
          <w:szCs w:val="12"/>
        </w:rPr>
        <w:t xml:space="preserve"> model</w:t>
      </w:r>
      <w:r w:rsidRPr="00BB6B35">
        <w:rPr>
          <w:i/>
          <w:iCs/>
          <w:color w:val="808080"/>
          <w:sz w:val="16"/>
          <w:szCs w:val="12"/>
        </w:rPr>
        <w:br/>
      </w:r>
      <w:proofErr w:type="spellStart"/>
      <w:r w:rsidRPr="00BB6B35">
        <w:rPr>
          <w:color w:val="000000"/>
          <w:sz w:val="16"/>
          <w:szCs w:val="12"/>
        </w:rPr>
        <w:t>mobilenet_model</w:t>
      </w:r>
      <w:proofErr w:type="spellEnd"/>
      <w:r w:rsidRPr="00BB6B35">
        <w:rPr>
          <w:color w:val="000000"/>
          <w:sz w:val="16"/>
          <w:szCs w:val="12"/>
        </w:rPr>
        <w:t xml:space="preserve"> = </w:t>
      </w:r>
      <w:proofErr w:type="spellStart"/>
      <w:r w:rsidRPr="00BB6B35">
        <w:rPr>
          <w:color w:val="000000"/>
          <w:sz w:val="16"/>
          <w:szCs w:val="12"/>
        </w:rPr>
        <w:t>mobilenet.MobileNet</w:t>
      </w:r>
      <w:proofErr w:type="spellEnd"/>
      <w:r w:rsidRPr="00BB6B35">
        <w:rPr>
          <w:color w:val="000000"/>
          <w:sz w:val="16"/>
          <w:szCs w:val="12"/>
        </w:rPr>
        <w:t>(</w:t>
      </w:r>
      <w:r w:rsidRPr="00BB6B35">
        <w:rPr>
          <w:color w:val="660099"/>
          <w:sz w:val="16"/>
          <w:szCs w:val="12"/>
        </w:rPr>
        <w:t>weights</w:t>
      </w:r>
      <w:r w:rsidRPr="00BB6B35">
        <w:rPr>
          <w:color w:val="000000"/>
          <w:sz w:val="16"/>
          <w:szCs w:val="12"/>
        </w:rPr>
        <w:t>=</w:t>
      </w:r>
      <w:r w:rsidRPr="00BB6B35">
        <w:rPr>
          <w:b/>
          <w:bCs/>
          <w:color w:val="008080"/>
          <w:sz w:val="16"/>
          <w:szCs w:val="12"/>
        </w:rPr>
        <w:t>'</w:t>
      </w:r>
      <w:proofErr w:type="spellStart"/>
      <w:r w:rsidRPr="00BB6B35">
        <w:rPr>
          <w:b/>
          <w:bCs/>
          <w:color w:val="008080"/>
          <w:sz w:val="16"/>
          <w:szCs w:val="12"/>
        </w:rPr>
        <w:t>imagenet</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Load the MobileNet_v2 model</w:t>
      </w:r>
      <w:r w:rsidRPr="00BB6B35">
        <w:rPr>
          <w:i/>
          <w:iCs/>
          <w:color w:val="808080"/>
          <w:sz w:val="16"/>
          <w:szCs w:val="12"/>
        </w:rPr>
        <w:br/>
      </w:r>
      <w:r w:rsidRPr="00BB6B35">
        <w:rPr>
          <w:color w:val="000000"/>
          <w:sz w:val="16"/>
          <w:szCs w:val="12"/>
        </w:rPr>
        <w:lastRenderedPageBreak/>
        <w:t>mobilenet_v2 = mobilenet_v2.MobileNetV2(</w:t>
      </w:r>
      <w:r w:rsidRPr="00BB6B35">
        <w:rPr>
          <w:color w:val="660099"/>
          <w:sz w:val="16"/>
          <w:szCs w:val="12"/>
        </w:rPr>
        <w:t>weights</w:t>
      </w:r>
      <w:r w:rsidRPr="00BB6B35">
        <w:rPr>
          <w:color w:val="000000"/>
          <w:sz w:val="16"/>
          <w:szCs w:val="12"/>
        </w:rPr>
        <w:t>=</w:t>
      </w:r>
      <w:r w:rsidRPr="00BB6B35">
        <w:rPr>
          <w:b/>
          <w:bCs/>
          <w:color w:val="008080"/>
          <w:sz w:val="16"/>
          <w:szCs w:val="12"/>
        </w:rPr>
        <w:t>'</w:t>
      </w:r>
      <w:proofErr w:type="spellStart"/>
      <w:r w:rsidRPr="00BB6B35">
        <w:rPr>
          <w:b/>
          <w:bCs/>
          <w:color w:val="008080"/>
          <w:sz w:val="16"/>
          <w:szCs w:val="12"/>
        </w:rPr>
        <w:t>imagenet</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xml:space="preserve"># Load the </w:t>
      </w:r>
      <w:proofErr w:type="spellStart"/>
      <w:r w:rsidRPr="00BB6B35">
        <w:rPr>
          <w:i/>
          <w:iCs/>
          <w:color w:val="808080"/>
          <w:sz w:val="16"/>
          <w:szCs w:val="12"/>
        </w:rPr>
        <w:t>DenseNet</w:t>
      </w:r>
      <w:proofErr w:type="spellEnd"/>
      <w:r w:rsidRPr="00BB6B35">
        <w:rPr>
          <w:i/>
          <w:iCs/>
          <w:color w:val="808080"/>
          <w:sz w:val="16"/>
          <w:szCs w:val="12"/>
        </w:rPr>
        <w:t xml:space="preserve"> model</w:t>
      </w:r>
      <w:r w:rsidRPr="00BB6B35">
        <w:rPr>
          <w:i/>
          <w:iCs/>
          <w:color w:val="808080"/>
          <w:sz w:val="16"/>
          <w:szCs w:val="12"/>
        </w:rPr>
        <w:br/>
      </w:r>
      <w:proofErr w:type="spellStart"/>
      <w:r w:rsidRPr="00BB6B35">
        <w:rPr>
          <w:color w:val="000000"/>
          <w:sz w:val="16"/>
          <w:szCs w:val="12"/>
        </w:rPr>
        <w:t>densenet_model</w:t>
      </w:r>
      <w:proofErr w:type="spellEnd"/>
      <w:r w:rsidRPr="00BB6B35">
        <w:rPr>
          <w:color w:val="000000"/>
          <w:sz w:val="16"/>
          <w:szCs w:val="12"/>
        </w:rPr>
        <w:t xml:space="preserve"> = densenet.DenseNet201(</w:t>
      </w:r>
      <w:r w:rsidRPr="00BB6B35">
        <w:rPr>
          <w:color w:val="660099"/>
          <w:sz w:val="16"/>
          <w:szCs w:val="12"/>
        </w:rPr>
        <w:t>weights</w:t>
      </w:r>
      <w:r w:rsidRPr="00BB6B35">
        <w:rPr>
          <w:color w:val="000000"/>
          <w:sz w:val="16"/>
          <w:szCs w:val="12"/>
        </w:rPr>
        <w:t>=</w:t>
      </w:r>
      <w:r w:rsidRPr="00BB6B35">
        <w:rPr>
          <w:b/>
          <w:bCs/>
          <w:color w:val="008080"/>
          <w:sz w:val="16"/>
          <w:szCs w:val="12"/>
        </w:rPr>
        <w:t>'</w:t>
      </w:r>
      <w:proofErr w:type="spellStart"/>
      <w:r w:rsidRPr="00BB6B35">
        <w:rPr>
          <w:b/>
          <w:bCs/>
          <w:color w:val="008080"/>
          <w:sz w:val="16"/>
          <w:szCs w:val="12"/>
        </w:rPr>
        <w:t>imagenet</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xml:space="preserve"># Load the </w:t>
      </w:r>
      <w:proofErr w:type="spellStart"/>
      <w:r w:rsidRPr="00BB6B35">
        <w:rPr>
          <w:i/>
          <w:iCs/>
          <w:color w:val="808080"/>
          <w:sz w:val="16"/>
          <w:szCs w:val="12"/>
        </w:rPr>
        <w:t>NASNet</w:t>
      </w:r>
      <w:proofErr w:type="spellEnd"/>
      <w:r w:rsidRPr="00BB6B35">
        <w:rPr>
          <w:i/>
          <w:iCs/>
          <w:color w:val="808080"/>
          <w:sz w:val="16"/>
          <w:szCs w:val="12"/>
        </w:rPr>
        <w:t xml:space="preserve"> model</w:t>
      </w:r>
      <w:r w:rsidRPr="00BB6B35">
        <w:rPr>
          <w:i/>
          <w:iCs/>
          <w:color w:val="808080"/>
          <w:sz w:val="16"/>
          <w:szCs w:val="12"/>
        </w:rPr>
        <w:br/>
      </w:r>
      <w:proofErr w:type="spellStart"/>
      <w:r w:rsidRPr="00BB6B35">
        <w:rPr>
          <w:color w:val="000000"/>
          <w:sz w:val="16"/>
          <w:szCs w:val="12"/>
        </w:rPr>
        <w:t>nasnet_model</w:t>
      </w:r>
      <w:proofErr w:type="spellEnd"/>
      <w:r w:rsidRPr="00BB6B35">
        <w:rPr>
          <w:color w:val="000000"/>
          <w:sz w:val="16"/>
          <w:szCs w:val="12"/>
        </w:rPr>
        <w:t xml:space="preserve"> = </w:t>
      </w:r>
      <w:proofErr w:type="spellStart"/>
      <w:r w:rsidRPr="00BB6B35">
        <w:rPr>
          <w:color w:val="000000"/>
          <w:sz w:val="16"/>
          <w:szCs w:val="12"/>
        </w:rPr>
        <w:t>nasnet.NASNetLarge</w:t>
      </w:r>
      <w:proofErr w:type="spellEnd"/>
      <w:r w:rsidRPr="00BB6B35">
        <w:rPr>
          <w:color w:val="000000"/>
          <w:sz w:val="16"/>
          <w:szCs w:val="12"/>
        </w:rPr>
        <w:t>(</w:t>
      </w:r>
      <w:r w:rsidRPr="00BB6B35">
        <w:rPr>
          <w:color w:val="660099"/>
          <w:sz w:val="16"/>
          <w:szCs w:val="12"/>
        </w:rPr>
        <w:t>weights</w:t>
      </w:r>
      <w:r w:rsidRPr="00BB6B35">
        <w:rPr>
          <w:color w:val="000000"/>
          <w:sz w:val="16"/>
          <w:szCs w:val="12"/>
        </w:rPr>
        <w:t>=</w:t>
      </w:r>
      <w:r w:rsidRPr="00BB6B35">
        <w:rPr>
          <w:b/>
          <w:bCs/>
          <w:color w:val="008080"/>
          <w:sz w:val="16"/>
          <w:szCs w:val="12"/>
        </w:rPr>
        <w:t>'</w:t>
      </w:r>
      <w:proofErr w:type="spellStart"/>
      <w:r w:rsidRPr="00BB6B35">
        <w:rPr>
          <w:b/>
          <w:bCs/>
          <w:color w:val="008080"/>
          <w:sz w:val="16"/>
          <w:szCs w:val="12"/>
        </w:rPr>
        <w:t>imagenet</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b/>
          <w:bCs/>
          <w:color w:val="008080"/>
          <w:sz w:val="16"/>
          <w:szCs w:val="12"/>
        </w:rPr>
        <w:t xml:space="preserve">"""# ** Google Street </w:t>
      </w:r>
      <w:proofErr w:type="spellStart"/>
      <w:r w:rsidRPr="00BB6B35">
        <w:rPr>
          <w:b/>
          <w:bCs/>
          <w:color w:val="008080"/>
          <w:sz w:val="16"/>
          <w:szCs w:val="12"/>
        </w:rPr>
        <w:t>api</w:t>
      </w:r>
      <w:proofErr w:type="spellEnd"/>
      <w:r w:rsidRPr="00BB6B35">
        <w:rPr>
          <w:b/>
          <w:bCs/>
          <w:color w:val="008080"/>
          <w:sz w:val="16"/>
          <w:szCs w:val="12"/>
        </w:rPr>
        <w:t xml:space="preserve"> Setup**"""</w:t>
      </w:r>
      <w:r w:rsidRPr="00BB6B35">
        <w:rPr>
          <w:b/>
          <w:bCs/>
          <w:color w:val="008080"/>
          <w:sz w:val="16"/>
          <w:szCs w:val="12"/>
        </w:rPr>
        <w:br/>
      </w:r>
      <w:r w:rsidRPr="00BB6B35">
        <w:rPr>
          <w:b/>
          <w:bCs/>
          <w:color w:val="008080"/>
          <w:sz w:val="16"/>
          <w:szCs w:val="12"/>
        </w:rPr>
        <w:br/>
      </w:r>
      <w:r w:rsidRPr="00BB6B35">
        <w:rPr>
          <w:color w:val="000000"/>
          <w:sz w:val="16"/>
          <w:szCs w:val="12"/>
        </w:rPr>
        <w:t>!pip install google-</w:t>
      </w:r>
      <w:proofErr w:type="spellStart"/>
      <w:r w:rsidRPr="00BB6B35">
        <w:rPr>
          <w:color w:val="000000"/>
          <w:sz w:val="16"/>
          <w:szCs w:val="12"/>
        </w:rPr>
        <w:t>streetview</w:t>
      </w:r>
      <w:proofErr w:type="spellEnd"/>
      <w:r w:rsidRPr="00BB6B35">
        <w:rPr>
          <w:color w:val="000000"/>
          <w:sz w:val="16"/>
          <w:szCs w:val="12"/>
        </w:rPr>
        <w:br/>
      </w:r>
      <w:r w:rsidRPr="00BB6B35">
        <w:rPr>
          <w:b/>
          <w:bCs/>
          <w:color w:val="000080"/>
          <w:sz w:val="16"/>
          <w:szCs w:val="12"/>
        </w:rPr>
        <w:t xml:space="preserve">import </w:t>
      </w:r>
      <w:proofErr w:type="spellStart"/>
      <w:r w:rsidRPr="00BB6B35">
        <w:rPr>
          <w:color w:val="000000"/>
          <w:sz w:val="16"/>
          <w:szCs w:val="12"/>
        </w:rPr>
        <w:t>google_streetview.api</w:t>
      </w:r>
      <w:proofErr w:type="spellEnd"/>
      <w:r w:rsidRPr="00BB6B35">
        <w:rPr>
          <w:color w:val="000000"/>
          <w:sz w:val="16"/>
          <w:szCs w:val="12"/>
        </w:rPr>
        <w:br/>
      </w:r>
      <w:r w:rsidRPr="00BB6B35">
        <w:rPr>
          <w:b/>
          <w:bCs/>
          <w:color w:val="000080"/>
          <w:sz w:val="16"/>
          <w:szCs w:val="12"/>
        </w:rPr>
        <w:t xml:space="preserve">import </w:t>
      </w:r>
      <w:proofErr w:type="spellStart"/>
      <w:r w:rsidRPr="00BB6B35">
        <w:rPr>
          <w:color w:val="000000"/>
          <w:sz w:val="16"/>
          <w:szCs w:val="12"/>
        </w:rPr>
        <w:t>google_streetview.helpers</w:t>
      </w:r>
      <w:proofErr w:type="spellEnd"/>
      <w:r w:rsidRPr="00BB6B35">
        <w:rPr>
          <w:color w:val="000000"/>
          <w:sz w:val="16"/>
          <w:szCs w:val="12"/>
        </w:rPr>
        <w:br/>
      </w:r>
      <w:r w:rsidRPr="00BB6B35">
        <w:rPr>
          <w:color w:val="000000"/>
          <w:sz w:val="16"/>
          <w:szCs w:val="12"/>
        </w:rPr>
        <w:br/>
      </w:r>
      <w:r w:rsidRPr="00BB6B35">
        <w:rPr>
          <w:i/>
          <w:iCs/>
          <w:color w:val="808080"/>
          <w:sz w:val="16"/>
          <w:szCs w:val="12"/>
        </w:rPr>
        <w:t xml:space="preserve"># 50.10291748018805, 14.39132777985096              </w:t>
      </w:r>
      <w:proofErr w:type="spellStart"/>
      <w:r w:rsidRPr="00BB6B35">
        <w:rPr>
          <w:i/>
          <w:iCs/>
          <w:color w:val="808080"/>
          <w:sz w:val="16"/>
          <w:szCs w:val="12"/>
        </w:rPr>
        <w:t>dejvice</w:t>
      </w:r>
      <w:proofErr w:type="spellEnd"/>
      <w:r w:rsidRPr="00BB6B35">
        <w:rPr>
          <w:i/>
          <w:iCs/>
          <w:color w:val="808080"/>
          <w:sz w:val="16"/>
          <w:szCs w:val="12"/>
        </w:rPr>
        <w:t xml:space="preserve"> </w:t>
      </w:r>
      <w:r w:rsidRPr="00BB6B35">
        <w:rPr>
          <w:i/>
          <w:iCs/>
          <w:color w:val="808080"/>
          <w:sz w:val="16"/>
          <w:szCs w:val="12"/>
        </w:rPr>
        <w:br/>
        <w:t xml:space="preserve"># 50.0795436,14.3907308                             </w:t>
      </w:r>
      <w:proofErr w:type="spellStart"/>
      <w:r w:rsidRPr="00BB6B35">
        <w:rPr>
          <w:i/>
          <w:iCs/>
          <w:color w:val="808080"/>
          <w:sz w:val="16"/>
          <w:szCs w:val="12"/>
        </w:rPr>
        <w:t>Strahov</w:t>
      </w:r>
      <w:proofErr w:type="spellEnd"/>
      <w:r w:rsidRPr="00BB6B35">
        <w:rPr>
          <w:i/>
          <w:iCs/>
          <w:color w:val="808080"/>
          <w:sz w:val="16"/>
          <w:szCs w:val="12"/>
        </w:rPr>
        <w:br/>
        <w:t xml:space="preserve"># 50.0746767,14.418974                              </w:t>
      </w:r>
      <w:proofErr w:type="spellStart"/>
      <w:r w:rsidRPr="00BB6B35">
        <w:rPr>
          <w:i/>
          <w:iCs/>
          <w:color w:val="808080"/>
          <w:sz w:val="16"/>
          <w:szCs w:val="12"/>
        </w:rPr>
        <w:t>Karlovo</w:t>
      </w:r>
      <w:proofErr w:type="spellEnd"/>
      <w:r w:rsidRPr="00BB6B35">
        <w:rPr>
          <w:i/>
          <w:iCs/>
          <w:color w:val="808080"/>
          <w:sz w:val="16"/>
          <w:szCs w:val="12"/>
        </w:rPr>
        <w:t xml:space="preserve"> </w:t>
      </w:r>
      <w:proofErr w:type="spellStart"/>
      <w:r w:rsidRPr="00BB6B35">
        <w:rPr>
          <w:i/>
          <w:iCs/>
          <w:color w:val="808080"/>
          <w:sz w:val="16"/>
          <w:szCs w:val="12"/>
        </w:rPr>
        <w:t>namesti</w:t>
      </w:r>
      <w:proofErr w:type="spellEnd"/>
      <w:r w:rsidRPr="00BB6B35">
        <w:rPr>
          <w:i/>
          <w:iCs/>
          <w:color w:val="808080"/>
          <w:sz w:val="16"/>
          <w:szCs w:val="12"/>
        </w:rPr>
        <w:br/>
      </w:r>
      <w:proofErr w:type="spellStart"/>
      <w:r w:rsidRPr="00BB6B35">
        <w:rPr>
          <w:color w:val="000000"/>
          <w:sz w:val="16"/>
          <w:szCs w:val="12"/>
        </w:rPr>
        <w:t>apiargs</w:t>
      </w:r>
      <w:proofErr w:type="spellEnd"/>
      <w:r w:rsidRPr="00BB6B35">
        <w:rPr>
          <w:color w:val="000000"/>
          <w:sz w:val="16"/>
          <w:szCs w:val="12"/>
        </w:rPr>
        <w:t xml:space="preserve"> = {</w:t>
      </w:r>
      <w:r w:rsidRPr="00BB6B35">
        <w:rPr>
          <w:color w:val="000000"/>
          <w:sz w:val="16"/>
          <w:szCs w:val="12"/>
        </w:rPr>
        <w:br/>
        <w:t xml:space="preserve">  </w:t>
      </w:r>
      <w:r w:rsidRPr="00BB6B35">
        <w:rPr>
          <w:b/>
          <w:bCs/>
          <w:color w:val="008080"/>
          <w:sz w:val="16"/>
          <w:szCs w:val="12"/>
        </w:rPr>
        <w:t>'location'</w:t>
      </w:r>
      <w:r w:rsidRPr="00BB6B35">
        <w:rPr>
          <w:color w:val="000000"/>
          <w:sz w:val="16"/>
          <w:szCs w:val="12"/>
        </w:rPr>
        <w:t xml:space="preserve">: </w:t>
      </w:r>
      <w:r w:rsidRPr="00BB6B35">
        <w:rPr>
          <w:b/>
          <w:bCs/>
          <w:color w:val="008080"/>
          <w:sz w:val="16"/>
          <w:szCs w:val="12"/>
        </w:rPr>
        <w:t>'50.0753397,14.4189888 ; 50.0795436,14.3907308 ;50.10291748018805, 14.39132777985096'</w:t>
      </w:r>
      <w:r w:rsidRPr="00BB6B35">
        <w:rPr>
          <w:color w:val="000000"/>
          <w:sz w:val="16"/>
          <w:szCs w:val="12"/>
        </w:rPr>
        <w:t>,</w:t>
      </w:r>
      <w:r w:rsidRPr="00BB6B35">
        <w:rPr>
          <w:color w:val="000000"/>
          <w:sz w:val="16"/>
          <w:szCs w:val="12"/>
        </w:rPr>
        <w:br/>
        <w:t xml:space="preserve">  </w:t>
      </w:r>
      <w:r w:rsidRPr="00BB6B35">
        <w:rPr>
          <w:b/>
          <w:bCs/>
          <w:color w:val="008080"/>
          <w:sz w:val="16"/>
          <w:szCs w:val="12"/>
        </w:rPr>
        <w:t>'size'</w:t>
      </w:r>
      <w:r w:rsidRPr="00BB6B35">
        <w:rPr>
          <w:color w:val="000000"/>
          <w:sz w:val="16"/>
          <w:szCs w:val="12"/>
        </w:rPr>
        <w:t xml:space="preserve">: </w:t>
      </w:r>
      <w:r w:rsidRPr="00BB6B35">
        <w:rPr>
          <w:b/>
          <w:bCs/>
          <w:color w:val="008080"/>
          <w:sz w:val="16"/>
          <w:szCs w:val="12"/>
        </w:rPr>
        <w:t>'640x640'</w:t>
      </w:r>
      <w:r w:rsidRPr="00BB6B35">
        <w:rPr>
          <w:color w:val="000000"/>
          <w:sz w:val="16"/>
          <w:szCs w:val="12"/>
        </w:rPr>
        <w:t>,</w:t>
      </w:r>
      <w:r w:rsidRPr="00BB6B35">
        <w:rPr>
          <w:color w:val="000000"/>
          <w:sz w:val="16"/>
          <w:szCs w:val="12"/>
        </w:rPr>
        <w:br/>
        <w:t xml:space="preserve">  </w:t>
      </w:r>
      <w:r w:rsidRPr="00BB6B35">
        <w:rPr>
          <w:b/>
          <w:bCs/>
          <w:color w:val="008080"/>
          <w:sz w:val="16"/>
          <w:szCs w:val="12"/>
        </w:rPr>
        <w:t>'heading'</w:t>
      </w:r>
      <w:r w:rsidRPr="00BB6B35">
        <w:rPr>
          <w:color w:val="000000"/>
          <w:sz w:val="16"/>
          <w:szCs w:val="12"/>
        </w:rPr>
        <w:t xml:space="preserve">: </w:t>
      </w:r>
      <w:r w:rsidRPr="00BB6B35">
        <w:rPr>
          <w:b/>
          <w:bCs/>
          <w:color w:val="008080"/>
          <w:sz w:val="16"/>
          <w:szCs w:val="12"/>
        </w:rPr>
        <w:t>'0;45;90;135;180;225;270'</w:t>
      </w:r>
      <w:r w:rsidRPr="00BB6B35">
        <w:rPr>
          <w:color w:val="000000"/>
          <w:sz w:val="16"/>
          <w:szCs w:val="12"/>
        </w:rPr>
        <w:t>,</w:t>
      </w:r>
      <w:r w:rsidRPr="00BB6B35">
        <w:rPr>
          <w:color w:val="000000"/>
          <w:sz w:val="16"/>
          <w:szCs w:val="12"/>
        </w:rPr>
        <w:br/>
        <w:t xml:space="preserve">  </w:t>
      </w:r>
      <w:r w:rsidRPr="00BB6B35">
        <w:rPr>
          <w:b/>
          <w:bCs/>
          <w:color w:val="008080"/>
          <w:sz w:val="16"/>
          <w:szCs w:val="12"/>
        </w:rPr>
        <w:t>'</w:t>
      </w:r>
      <w:proofErr w:type="spellStart"/>
      <w:r w:rsidRPr="00BB6B35">
        <w:rPr>
          <w:b/>
          <w:bCs/>
          <w:color w:val="008080"/>
          <w:sz w:val="16"/>
          <w:szCs w:val="12"/>
        </w:rPr>
        <w:t>fov</w:t>
      </w:r>
      <w:proofErr w:type="spellEnd"/>
      <w:r w:rsidRPr="00BB6B35">
        <w:rPr>
          <w:b/>
          <w:bCs/>
          <w:color w:val="008080"/>
          <w:sz w:val="16"/>
          <w:szCs w:val="12"/>
        </w:rPr>
        <w:t>'</w:t>
      </w:r>
      <w:r w:rsidRPr="00BB6B35">
        <w:rPr>
          <w:color w:val="000000"/>
          <w:sz w:val="16"/>
          <w:szCs w:val="12"/>
        </w:rPr>
        <w:t xml:space="preserve">: </w:t>
      </w:r>
      <w:r w:rsidRPr="00BB6B35">
        <w:rPr>
          <w:b/>
          <w:bCs/>
          <w:color w:val="008080"/>
          <w:sz w:val="16"/>
          <w:szCs w:val="12"/>
        </w:rPr>
        <w:t>'90'</w:t>
      </w:r>
      <w:r w:rsidRPr="00BB6B35">
        <w:rPr>
          <w:color w:val="000000"/>
          <w:sz w:val="16"/>
          <w:szCs w:val="12"/>
        </w:rPr>
        <w:t>,</w:t>
      </w:r>
      <w:r w:rsidRPr="00BB6B35">
        <w:rPr>
          <w:color w:val="000000"/>
          <w:sz w:val="16"/>
          <w:szCs w:val="12"/>
        </w:rPr>
        <w:br/>
        <w:t xml:space="preserve">  </w:t>
      </w:r>
      <w:r w:rsidRPr="00BB6B35">
        <w:rPr>
          <w:b/>
          <w:bCs/>
          <w:color w:val="008080"/>
          <w:sz w:val="16"/>
          <w:szCs w:val="12"/>
        </w:rPr>
        <w:t>'key'</w:t>
      </w:r>
      <w:r w:rsidRPr="00BB6B35">
        <w:rPr>
          <w:color w:val="000000"/>
          <w:sz w:val="16"/>
          <w:szCs w:val="12"/>
        </w:rPr>
        <w:t xml:space="preserve">: </w:t>
      </w:r>
      <w:r w:rsidRPr="00BB6B35">
        <w:rPr>
          <w:b/>
          <w:bCs/>
          <w:color w:val="008080"/>
          <w:sz w:val="16"/>
          <w:szCs w:val="12"/>
        </w:rPr>
        <w:t>'</w:t>
      </w:r>
      <w:r w:rsidR="00115094">
        <w:rPr>
          <w:b/>
          <w:bCs/>
          <w:color w:val="008080"/>
          <w:sz w:val="16"/>
          <w:szCs w:val="12"/>
        </w:rPr>
        <w:t>XXXXXXXXXXXXXXXXXXXXXXXXXXXXXX</w:t>
      </w:r>
      <w:r w:rsidRPr="00BB6B35">
        <w:rPr>
          <w:b/>
          <w:bCs/>
          <w:color w:val="008080"/>
          <w:sz w:val="16"/>
          <w:szCs w:val="12"/>
        </w:rPr>
        <w:t>'</w:t>
      </w:r>
      <w:r w:rsidRPr="00BB6B35">
        <w:rPr>
          <w:color w:val="000000"/>
          <w:sz w:val="16"/>
          <w:szCs w:val="12"/>
        </w:rPr>
        <w:t>,</w:t>
      </w:r>
      <w:r w:rsidRPr="00BB6B35">
        <w:rPr>
          <w:color w:val="000000"/>
          <w:sz w:val="16"/>
          <w:szCs w:val="12"/>
        </w:rPr>
        <w:br/>
        <w:t xml:space="preserve">  </w:t>
      </w:r>
      <w:r w:rsidRPr="00BB6B35">
        <w:rPr>
          <w:b/>
          <w:bCs/>
          <w:color w:val="008080"/>
          <w:sz w:val="16"/>
          <w:szCs w:val="12"/>
        </w:rPr>
        <w:t>'pitch'</w:t>
      </w:r>
      <w:r w:rsidRPr="00BB6B35">
        <w:rPr>
          <w:color w:val="000000"/>
          <w:sz w:val="16"/>
          <w:szCs w:val="12"/>
        </w:rPr>
        <w:t xml:space="preserve">: </w:t>
      </w:r>
      <w:r w:rsidRPr="00BB6B35">
        <w:rPr>
          <w:b/>
          <w:bCs/>
          <w:color w:val="008080"/>
          <w:sz w:val="16"/>
          <w:szCs w:val="12"/>
        </w:rPr>
        <w:t>'0'</w:t>
      </w:r>
      <w:r w:rsidRPr="00BB6B35">
        <w:rPr>
          <w:b/>
          <w:bCs/>
          <w:color w:val="008080"/>
          <w:sz w:val="16"/>
          <w:szCs w:val="12"/>
        </w:rPr>
        <w:br/>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Get a list of all possible queries from multiple parameters</w:t>
      </w:r>
      <w:r w:rsidRPr="00BB6B35">
        <w:rPr>
          <w:i/>
          <w:iCs/>
          <w:color w:val="808080"/>
          <w:sz w:val="16"/>
          <w:szCs w:val="12"/>
        </w:rPr>
        <w:br/>
      </w:r>
      <w:proofErr w:type="spellStart"/>
      <w:r w:rsidRPr="00BB6B35">
        <w:rPr>
          <w:color w:val="000000"/>
          <w:sz w:val="16"/>
          <w:szCs w:val="12"/>
        </w:rPr>
        <w:t>api_list</w:t>
      </w:r>
      <w:proofErr w:type="spellEnd"/>
      <w:r w:rsidRPr="00BB6B35">
        <w:rPr>
          <w:color w:val="000000"/>
          <w:sz w:val="16"/>
          <w:szCs w:val="12"/>
        </w:rPr>
        <w:t xml:space="preserve"> = </w:t>
      </w:r>
      <w:proofErr w:type="spellStart"/>
      <w:r w:rsidRPr="00BB6B35">
        <w:rPr>
          <w:color w:val="000000"/>
          <w:sz w:val="16"/>
          <w:szCs w:val="12"/>
        </w:rPr>
        <w:t>google_streetview.helpers.api_list</w:t>
      </w:r>
      <w:proofErr w:type="spellEnd"/>
      <w:r w:rsidRPr="00BB6B35">
        <w:rPr>
          <w:color w:val="000000"/>
          <w:sz w:val="16"/>
          <w:szCs w:val="12"/>
        </w:rPr>
        <w:t>(</w:t>
      </w:r>
      <w:proofErr w:type="spellStart"/>
      <w:r w:rsidRPr="00BB6B35">
        <w:rPr>
          <w:color w:val="000000"/>
          <w:sz w:val="16"/>
          <w:szCs w:val="12"/>
        </w:rPr>
        <w:t>apiargs</w:t>
      </w:r>
      <w:proofErr w:type="spellEnd"/>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Create a results object for all possible queries</w:t>
      </w:r>
      <w:r w:rsidRPr="00BB6B35">
        <w:rPr>
          <w:i/>
          <w:iCs/>
          <w:color w:val="808080"/>
          <w:sz w:val="16"/>
          <w:szCs w:val="12"/>
        </w:rPr>
        <w:br/>
      </w:r>
      <w:proofErr w:type="spellStart"/>
      <w:r w:rsidRPr="00BB6B35">
        <w:rPr>
          <w:color w:val="000000"/>
          <w:sz w:val="16"/>
          <w:szCs w:val="12"/>
        </w:rPr>
        <w:t>resultsg</w:t>
      </w:r>
      <w:proofErr w:type="spellEnd"/>
      <w:r w:rsidRPr="00BB6B35">
        <w:rPr>
          <w:color w:val="000000"/>
          <w:sz w:val="16"/>
          <w:szCs w:val="12"/>
        </w:rPr>
        <w:t xml:space="preserve"> = </w:t>
      </w:r>
      <w:proofErr w:type="spellStart"/>
      <w:r w:rsidRPr="00BB6B35">
        <w:rPr>
          <w:color w:val="000000"/>
          <w:sz w:val="16"/>
          <w:szCs w:val="12"/>
        </w:rPr>
        <w:t>google_streetview.api.results</w:t>
      </w:r>
      <w:proofErr w:type="spellEnd"/>
      <w:r w:rsidRPr="00BB6B35">
        <w:rPr>
          <w:color w:val="000000"/>
          <w:sz w:val="16"/>
          <w:szCs w:val="12"/>
        </w:rPr>
        <w:t>(</w:t>
      </w:r>
      <w:proofErr w:type="spellStart"/>
      <w:r w:rsidRPr="00BB6B35">
        <w:rPr>
          <w:color w:val="000000"/>
          <w:sz w:val="16"/>
          <w:szCs w:val="12"/>
        </w:rPr>
        <w:t>api_list</w:t>
      </w:r>
      <w:proofErr w:type="spellEnd"/>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Preview results</w:t>
      </w:r>
      <w:r w:rsidRPr="00BB6B35">
        <w:rPr>
          <w:i/>
          <w:iCs/>
          <w:color w:val="808080"/>
          <w:sz w:val="16"/>
          <w:szCs w:val="12"/>
        </w:rPr>
        <w:br/>
        <w:t>#</w:t>
      </w:r>
      <w:proofErr w:type="spellStart"/>
      <w:r w:rsidRPr="00BB6B35">
        <w:rPr>
          <w:i/>
          <w:iCs/>
          <w:color w:val="808080"/>
          <w:sz w:val="16"/>
          <w:szCs w:val="12"/>
        </w:rPr>
        <w:t>resultsg.preview</w:t>
      </w:r>
      <w:proofErr w:type="spellEnd"/>
      <w:r w:rsidRPr="00BB6B35">
        <w:rPr>
          <w:i/>
          <w:iCs/>
          <w:color w:val="808080"/>
          <w:sz w:val="16"/>
          <w:szCs w:val="12"/>
        </w:rPr>
        <w:t>()</w:t>
      </w:r>
      <w:r w:rsidRPr="00BB6B35">
        <w:rPr>
          <w:i/>
          <w:iCs/>
          <w:color w:val="808080"/>
          <w:sz w:val="16"/>
          <w:szCs w:val="12"/>
        </w:rPr>
        <w:br/>
      </w:r>
      <w:r w:rsidRPr="00BB6B35">
        <w:rPr>
          <w:i/>
          <w:iCs/>
          <w:color w:val="808080"/>
          <w:sz w:val="16"/>
          <w:szCs w:val="12"/>
        </w:rPr>
        <w:br/>
        <w:t># Download images to directory 'downloads'</w:t>
      </w:r>
      <w:r w:rsidRPr="00BB6B35">
        <w:rPr>
          <w:i/>
          <w:iCs/>
          <w:color w:val="808080"/>
          <w:sz w:val="16"/>
          <w:szCs w:val="12"/>
        </w:rPr>
        <w:br/>
      </w:r>
      <w:proofErr w:type="spellStart"/>
      <w:r w:rsidRPr="00BB6B35">
        <w:rPr>
          <w:color w:val="000000"/>
          <w:sz w:val="16"/>
          <w:szCs w:val="12"/>
        </w:rPr>
        <w:t>resultsg.download_links</w:t>
      </w:r>
      <w:proofErr w:type="spellEnd"/>
      <w:r w:rsidRPr="00BB6B35">
        <w:rPr>
          <w:color w:val="000000"/>
          <w:sz w:val="16"/>
          <w:szCs w:val="12"/>
        </w:rPr>
        <w:t>(</w:t>
      </w:r>
      <w:r w:rsidRPr="00BB6B35">
        <w:rPr>
          <w:b/>
          <w:bCs/>
          <w:color w:val="008080"/>
          <w:sz w:val="16"/>
          <w:szCs w:val="12"/>
        </w:rPr>
        <w:t>'</w:t>
      </w:r>
      <w:proofErr w:type="spellStart"/>
      <w:r w:rsidRPr="00BB6B35">
        <w:rPr>
          <w:b/>
          <w:bCs/>
          <w:color w:val="008080"/>
          <w:sz w:val="16"/>
          <w:szCs w:val="12"/>
        </w:rPr>
        <w:t>StreetImages</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 Save metadata</w:t>
      </w:r>
      <w:r w:rsidRPr="00BB6B35">
        <w:rPr>
          <w:i/>
          <w:iCs/>
          <w:color w:val="808080"/>
          <w:sz w:val="16"/>
          <w:szCs w:val="12"/>
        </w:rPr>
        <w:br/>
      </w:r>
      <w:proofErr w:type="spellStart"/>
      <w:r w:rsidRPr="00BB6B35">
        <w:rPr>
          <w:color w:val="000000"/>
          <w:sz w:val="16"/>
          <w:szCs w:val="12"/>
        </w:rPr>
        <w:t>resultsg.save_metadata</w:t>
      </w:r>
      <w:proofErr w:type="spellEnd"/>
      <w:r w:rsidRPr="00BB6B35">
        <w:rPr>
          <w:color w:val="000000"/>
          <w:sz w:val="16"/>
          <w:szCs w:val="12"/>
        </w:rPr>
        <w:t>(</w:t>
      </w:r>
      <w:r w:rsidRPr="00BB6B35">
        <w:rPr>
          <w:b/>
          <w:bCs/>
          <w:color w:val="008080"/>
          <w:sz w:val="16"/>
          <w:szCs w:val="12"/>
        </w:rPr>
        <w:t>'</w:t>
      </w:r>
      <w:proofErr w:type="spellStart"/>
      <w:r w:rsidRPr="00BB6B35">
        <w:rPr>
          <w:b/>
          <w:bCs/>
          <w:color w:val="008080"/>
          <w:sz w:val="16"/>
          <w:szCs w:val="12"/>
        </w:rPr>
        <w:t>metadata.json</w:t>
      </w:r>
      <w:proofErr w:type="spellEnd"/>
      <w:r w:rsidRPr="00BB6B35">
        <w:rPr>
          <w:b/>
          <w:bCs/>
          <w:color w:val="008080"/>
          <w:sz w:val="16"/>
          <w:szCs w:val="12"/>
        </w:rPr>
        <w:t>'</w:t>
      </w:r>
      <w:r w:rsidRPr="00BB6B35">
        <w:rPr>
          <w:color w:val="000000"/>
          <w:sz w:val="16"/>
          <w:szCs w:val="12"/>
        </w:rPr>
        <w:t>)</w:t>
      </w:r>
      <w:r w:rsidRPr="00BB6B35">
        <w:rPr>
          <w:color w:val="000000"/>
          <w:sz w:val="16"/>
          <w:szCs w:val="12"/>
        </w:rPr>
        <w:br/>
      </w:r>
      <w:r w:rsidRPr="00BB6B35">
        <w:rPr>
          <w:color w:val="000000"/>
          <w:sz w:val="16"/>
          <w:szCs w:val="12"/>
        </w:rPr>
        <w:br/>
      </w:r>
      <w:r w:rsidRPr="00BB6B35">
        <w:rPr>
          <w:b/>
          <w:bCs/>
          <w:color w:val="008080"/>
          <w:sz w:val="16"/>
          <w:szCs w:val="12"/>
        </w:rPr>
        <w:t>"""# importing the packages"""</w:t>
      </w:r>
      <w:r w:rsidRPr="00BB6B35">
        <w:rPr>
          <w:b/>
          <w:bCs/>
          <w:color w:val="008080"/>
          <w:sz w:val="16"/>
          <w:szCs w:val="12"/>
        </w:rPr>
        <w:br/>
      </w:r>
      <w:r w:rsidRPr="00BB6B35">
        <w:rPr>
          <w:b/>
          <w:bCs/>
          <w:color w:val="008080"/>
          <w:sz w:val="16"/>
          <w:szCs w:val="12"/>
        </w:rPr>
        <w:br/>
      </w:r>
      <w:r w:rsidRPr="00BB6B35">
        <w:rPr>
          <w:b/>
          <w:bCs/>
          <w:color w:val="000080"/>
          <w:sz w:val="16"/>
          <w:szCs w:val="12"/>
        </w:rPr>
        <w:t xml:space="preserve">from </w:t>
      </w:r>
      <w:proofErr w:type="spellStart"/>
      <w:r w:rsidRPr="00BB6B35">
        <w:rPr>
          <w:color w:val="000000"/>
          <w:sz w:val="16"/>
          <w:szCs w:val="12"/>
        </w:rPr>
        <w:t>keras.preprocessing.image</w:t>
      </w:r>
      <w:proofErr w:type="spellEnd"/>
      <w:r w:rsidRPr="00BB6B35">
        <w:rPr>
          <w:color w:val="000000"/>
          <w:sz w:val="16"/>
          <w:szCs w:val="12"/>
        </w:rPr>
        <w:t xml:space="preserve"> </w:t>
      </w:r>
      <w:r w:rsidRPr="00BB6B35">
        <w:rPr>
          <w:b/>
          <w:bCs/>
          <w:color w:val="000080"/>
          <w:sz w:val="16"/>
          <w:szCs w:val="12"/>
        </w:rPr>
        <w:t xml:space="preserve">import </w:t>
      </w:r>
      <w:proofErr w:type="spellStart"/>
      <w:r w:rsidRPr="00BB6B35">
        <w:rPr>
          <w:color w:val="000000"/>
          <w:sz w:val="16"/>
          <w:szCs w:val="12"/>
        </w:rPr>
        <w:t>load_img</w:t>
      </w:r>
      <w:proofErr w:type="spellEnd"/>
      <w:r w:rsidRPr="00BB6B35">
        <w:rPr>
          <w:color w:val="000000"/>
          <w:sz w:val="16"/>
          <w:szCs w:val="12"/>
        </w:rPr>
        <w:br/>
      </w:r>
      <w:r w:rsidRPr="00BB6B35">
        <w:rPr>
          <w:b/>
          <w:bCs/>
          <w:color w:val="000080"/>
          <w:sz w:val="16"/>
          <w:szCs w:val="12"/>
        </w:rPr>
        <w:t xml:space="preserve">from </w:t>
      </w:r>
      <w:proofErr w:type="spellStart"/>
      <w:r w:rsidRPr="00BB6B35">
        <w:rPr>
          <w:color w:val="000000"/>
          <w:sz w:val="16"/>
          <w:szCs w:val="12"/>
        </w:rPr>
        <w:t>keras.preprocessing.image</w:t>
      </w:r>
      <w:proofErr w:type="spellEnd"/>
      <w:r w:rsidRPr="00BB6B35">
        <w:rPr>
          <w:color w:val="000000"/>
          <w:sz w:val="16"/>
          <w:szCs w:val="12"/>
        </w:rPr>
        <w:t xml:space="preserve"> </w:t>
      </w:r>
      <w:r w:rsidRPr="00BB6B35">
        <w:rPr>
          <w:b/>
          <w:bCs/>
          <w:color w:val="000080"/>
          <w:sz w:val="16"/>
          <w:szCs w:val="12"/>
        </w:rPr>
        <w:t xml:space="preserve">import </w:t>
      </w:r>
      <w:proofErr w:type="spellStart"/>
      <w:r w:rsidRPr="00BB6B35">
        <w:rPr>
          <w:color w:val="000000"/>
          <w:sz w:val="16"/>
          <w:szCs w:val="12"/>
        </w:rPr>
        <w:t>img_to_array</w:t>
      </w:r>
      <w:proofErr w:type="spellEnd"/>
      <w:r w:rsidRPr="00BB6B35">
        <w:rPr>
          <w:color w:val="000000"/>
          <w:sz w:val="16"/>
          <w:szCs w:val="12"/>
        </w:rPr>
        <w:br/>
      </w:r>
      <w:r w:rsidRPr="00BB6B35">
        <w:rPr>
          <w:b/>
          <w:bCs/>
          <w:color w:val="000080"/>
          <w:sz w:val="16"/>
          <w:szCs w:val="12"/>
        </w:rPr>
        <w:t xml:space="preserve">from </w:t>
      </w:r>
      <w:proofErr w:type="spellStart"/>
      <w:r w:rsidRPr="00BB6B35">
        <w:rPr>
          <w:color w:val="000000"/>
          <w:sz w:val="16"/>
          <w:szCs w:val="12"/>
        </w:rPr>
        <w:t>keras.applications.imagenet_utils</w:t>
      </w:r>
      <w:proofErr w:type="spellEnd"/>
      <w:r w:rsidRPr="00BB6B35">
        <w:rPr>
          <w:color w:val="000000"/>
          <w:sz w:val="16"/>
          <w:szCs w:val="12"/>
        </w:rPr>
        <w:t xml:space="preserve"> </w:t>
      </w:r>
      <w:r w:rsidRPr="00BB6B35">
        <w:rPr>
          <w:b/>
          <w:bCs/>
          <w:color w:val="000080"/>
          <w:sz w:val="16"/>
          <w:szCs w:val="12"/>
        </w:rPr>
        <w:t xml:space="preserve">import </w:t>
      </w:r>
      <w:proofErr w:type="spellStart"/>
      <w:r w:rsidRPr="00BB6B35">
        <w:rPr>
          <w:color w:val="000000"/>
          <w:sz w:val="16"/>
          <w:szCs w:val="12"/>
        </w:rPr>
        <w:t>decode_predictions</w:t>
      </w:r>
      <w:proofErr w:type="spellEnd"/>
      <w:r w:rsidRPr="00BB6B35">
        <w:rPr>
          <w:color w:val="000000"/>
          <w:sz w:val="16"/>
          <w:szCs w:val="12"/>
        </w:rPr>
        <w:br/>
      </w:r>
      <w:r w:rsidRPr="00BB6B35">
        <w:rPr>
          <w:b/>
          <w:bCs/>
          <w:color w:val="000080"/>
          <w:sz w:val="16"/>
          <w:szCs w:val="12"/>
        </w:rPr>
        <w:t xml:space="preserve">import </w:t>
      </w:r>
      <w:proofErr w:type="spellStart"/>
      <w:r w:rsidRPr="00BB6B35">
        <w:rPr>
          <w:color w:val="000000"/>
          <w:sz w:val="16"/>
          <w:szCs w:val="12"/>
        </w:rPr>
        <w:t>matplotlib.pyplot</w:t>
      </w:r>
      <w:proofErr w:type="spellEnd"/>
      <w:r w:rsidRPr="00BB6B35">
        <w:rPr>
          <w:color w:val="000000"/>
          <w:sz w:val="16"/>
          <w:szCs w:val="12"/>
        </w:rPr>
        <w:t xml:space="preserve"> </w:t>
      </w:r>
      <w:r w:rsidRPr="00BB6B35">
        <w:rPr>
          <w:b/>
          <w:bCs/>
          <w:color w:val="000080"/>
          <w:sz w:val="16"/>
          <w:szCs w:val="12"/>
        </w:rPr>
        <w:t xml:space="preserve">as </w:t>
      </w:r>
      <w:proofErr w:type="spellStart"/>
      <w:r w:rsidRPr="00BB6B35">
        <w:rPr>
          <w:color w:val="000000"/>
          <w:sz w:val="16"/>
          <w:szCs w:val="12"/>
        </w:rPr>
        <w:t>plt</w:t>
      </w:r>
      <w:proofErr w:type="spellEnd"/>
      <w:r w:rsidRPr="00BB6B35">
        <w:rPr>
          <w:color w:val="000000"/>
          <w:sz w:val="16"/>
          <w:szCs w:val="12"/>
        </w:rPr>
        <w:br/>
      </w:r>
      <w:r w:rsidRPr="00BB6B35">
        <w:rPr>
          <w:b/>
          <w:bCs/>
          <w:color w:val="000080"/>
          <w:sz w:val="16"/>
          <w:szCs w:val="12"/>
        </w:rPr>
        <w:t xml:space="preserve">import </w:t>
      </w:r>
      <w:proofErr w:type="spellStart"/>
      <w:r w:rsidRPr="00BB6B35">
        <w:rPr>
          <w:color w:val="000000"/>
          <w:sz w:val="16"/>
          <w:szCs w:val="12"/>
        </w:rPr>
        <w:t>os</w:t>
      </w:r>
      <w:proofErr w:type="spellEnd"/>
      <w:r w:rsidRPr="00BB6B35">
        <w:rPr>
          <w:color w:val="000000"/>
          <w:sz w:val="16"/>
          <w:szCs w:val="12"/>
        </w:rPr>
        <w:br/>
      </w:r>
      <w:r w:rsidRPr="00BB6B35">
        <w:rPr>
          <w:b/>
          <w:bCs/>
          <w:color w:val="000080"/>
          <w:sz w:val="16"/>
          <w:szCs w:val="12"/>
        </w:rPr>
        <w:t xml:space="preserve">import </w:t>
      </w:r>
      <w:r w:rsidRPr="00BB6B35">
        <w:rPr>
          <w:color w:val="000000"/>
          <w:sz w:val="16"/>
          <w:szCs w:val="12"/>
        </w:rPr>
        <w:t>skimage.io</w:t>
      </w:r>
      <w:r w:rsidRPr="00BB6B35">
        <w:rPr>
          <w:color w:val="000000"/>
          <w:sz w:val="16"/>
          <w:szCs w:val="12"/>
        </w:rPr>
        <w:br/>
      </w:r>
      <w:r w:rsidRPr="00BB6B35">
        <w:rPr>
          <w:b/>
          <w:bCs/>
          <w:color w:val="000080"/>
          <w:sz w:val="16"/>
          <w:szCs w:val="12"/>
        </w:rPr>
        <w:t xml:space="preserve">from </w:t>
      </w:r>
      <w:proofErr w:type="spellStart"/>
      <w:r w:rsidRPr="00BB6B35">
        <w:rPr>
          <w:color w:val="000000"/>
          <w:sz w:val="16"/>
          <w:szCs w:val="12"/>
        </w:rPr>
        <w:t>skimage.transform</w:t>
      </w:r>
      <w:proofErr w:type="spellEnd"/>
      <w:r w:rsidRPr="00BB6B35">
        <w:rPr>
          <w:color w:val="000000"/>
          <w:sz w:val="16"/>
          <w:szCs w:val="12"/>
        </w:rPr>
        <w:t xml:space="preserve"> </w:t>
      </w:r>
      <w:r w:rsidRPr="00BB6B35">
        <w:rPr>
          <w:b/>
          <w:bCs/>
          <w:color w:val="000080"/>
          <w:sz w:val="16"/>
          <w:szCs w:val="12"/>
        </w:rPr>
        <w:t xml:space="preserve">import </w:t>
      </w:r>
      <w:r w:rsidRPr="00BB6B35">
        <w:rPr>
          <w:color w:val="000000"/>
          <w:sz w:val="16"/>
          <w:szCs w:val="12"/>
        </w:rPr>
        <w:t>resize</w:t>
      </w:r>
      <w:r w:rsidRPr="00BB6B35">
        <w:rPr>
          <w:color w:val="000000"/>
          <w:sz w:val="16"/>
          <w:szCs w:val="12"/>
        </w:rPr>
        <w:br/>
      </w:r>
      <w:r w:rsidRPr="00BB6B35">
        <w:rPr>
          <w:b/>
          <w:bCs/>
          <w:color w:val="000080"/>
          <w:sz w:val="16"/>
          <w:szCs w:val="12"/>
        </w:rPr>
        <w:t xml:space="preserve">from </w:t>
      </w:r>
      <w:r w:rsidRPr="00BB6B35">
        <w:rPr>
          <w:color w:val="000000"/>
          <w:sz w:val="16"/>
          <w:szCs w:val="12"/>
        </w:rPr>
        <w:t xml:space="preserve">PIL </w:t>
      </w:r>
      <w:r w:rsidRPr="00BB6B35">
        <w:rPr>
          <w:b/>
          <w:bCs/>
          <w:color w:val="000080"/>
          <w:sz w:val="16"/>
          <w:szCs w:val="12"/>
        </w:rPr>
        <w:t xml:space="preserve">import </w:t>
      </w:r>
      <w:r w:rsidRPr="00BB6B35">
        <w:rPr>
          <w:color w:val="000000"/>
          <w:sz w:val="16"/>
          <w:szCs w:val="12"/>
        </w:rPr>
        <w:t>Image</w:t>
      </w:r>
      <w:r w:rsidRPr="00BB6B35">
        <w:rPr>
          <w:color w:val="000000"/>
          <w:sz w:val="16"/>
          <w:szCs w:val="12"/>
        </w:rPr>
        <w:br/>
      </w:r>
      <w:r w:rsidRPr="00BB6B35">
        <w:rPr>
          <w:b/>
          <w:bCs/>
          <w:color w:val="000080"/>
          <w:sz w:val="16"/>
          <w:szCs w:val="12"/>
        </w:rPr>
        <w:t xml:space="preserve">from </w:t>
      </w:r>
      <w:proofErr w:type="spellStart"/>
      <w:r w:rsidRPr="00BB6B35">
        <w:rPr>
          <w:color w:val="000000"/>
          <w:sz w:val="16"/>
          <w:szCs w:val="12"/>
        </w:rPr>
        <w:t>skimage.viewer</w:t>
      </w:r>
      <w:proofErr w:type="spellEnd"/>
      <w:r w:rsidRPr="00BB6B35">
        <w:rPr>
          <w:color w:val="000000"/>
          <w:sz w:val="16"/>
          <w:szCs w:val="12"/>
        </w:rPr>
        <w:t xml:space="preserve"> </w:t>
      </w:r>
      <w:r w:rsidRPr="00BB6B35">
        <w:rPr>
          <w:b/>
          <w:bCs/>
          <w:color w:val="000080"/>
          <w:sz w:val="16"/>
          <w:szCs w:val="12"/>
        </w:rPr>
        <w:t xml:space="preserve">import </w:t>
      </w:r>
      <w:proofErr w:type="spellStart"/>
      <w:r w:rsidRPr="00BB6B35">
        <w:rPr>
          <w:color w:val="000000"/>
          <w:sz w:val="16"/>
          <w:szCs w:val="12"/>
        </w:rPr>
        <w:t>ImageViewer</w:t>
      </w:r>
      <w:proofErr w:type="spellEnd"/>
      <w:r w:rsidRPr="00BB6B35">
        <w:rPr>
          <w:color w:val="000000"/>
          <w:sz w:val="16"/>
          <w:szCs w:val="12"/>
        </w:rPr>
        <w:br/>
      </w:r>
      <w:r w:rsidRPr="00BB6B35">
        <w:rPr>
          <w:i/>
          <w:iCs/>
          <w:color w:val="808080"/>
          <w:sz w:val="16"/>
          <w:szCs w:val="12"/>
        </w:rPr>
        <w:t># %matplotlib inline</w:t>
      </w:r>
      <w:r w:rsidRPr="00BB6B35">
        <w:rPr>
          <w:i/>
          <w:iCs/>
          <w:color w:val="808080"/>
          <w:sz w:val="16"/>
          <w:szCs w:val="12"/>
        </w:rPr>
        <w:br/>
        <w:t xml:space="preserve"> </w:t>
      </w:r>
      <w:r w:rsidRPr="00BB6B35">
        <w:rPr>
          <w:i/>
          <w:iCs/>
          <w:color w:val="808080"/>
          <w:sz w:val="16"/>
          <w:szCs w:val="12"/>
        </w:rPr>
        <w:br/>
      </w:r>
      <w:r w:rsidRPr="00BB6B35">
        <w:rPr>
          <w:color w:val="000000"/>
          <w:sz w:val="16"/>
          <w:szCs w:val="12"/>
        </w:rPr>
        <w:t xml:space="preserve">IMAGE_DIR = </w:t>
      </w:r>
      <w:r w:rsidRPr="00BB6B35">
        <w:rPr>
          <w:b/>
          <w:bCs/>
          <w:color w:val="008080"/>
          <w:sz w:val="16"/>
          <w:szCs w:val="12"/>
        </w:rPr>
        <w:t>'/content/</w:t>
      </w:r>
      <w:proofErr w:type="spellStart"/>
      <w:r w:rsidRPr="00BB6B35">
        <w:rPr>
          <w:b/>
          <w:bCs/>
          <w:color w:val="008080"/>
          <w:sz w:val="16"/>
          <w:szCs w:val="12"/>
        </w:rPr>
        <w:t>StreetImages</w:t>
      </w:r>
      <w:proofErr w:type="spellEnd"/>
      <w:r w:rsidRPr="00BB6B35">
        <w:rPr>
          <w:b/>
          <w:bCs/>
          <w:color w:val="008080"/>
          <w:sz w:val="16"/>
          <w:szCs w:val="12"/>
        </w:rPr>
        <w:t>'</w:t>
      </w:r>
      <w:r w:rsidRPr="00BB6B35">
        <w:rPr>
          <w:b/>
          <w:bCs/>
          <w:color w:val="008080"/>
          <w:sz w:val="16"/>
          <w:szCs w:val="12"/>
        </w:rPr>
        <w:br/>
      </w:r>
      <w:r w:rsidRPr="00BB6B35">
        <w:rPr>
          <w:b/>
          <w:bCs/>
          <w:color w:val="008080"/>
          <w:sz w:val="16"/>
          <w:szCs w:val="12"/>
        </w:rPr>
        <w:br/>
        <w:t xml:space="preserve">"""# Prediction and </w:t>
      </w:r>
      <w:proofErr w:type="spellStart"/>
      <w:r w:rsidRPr="00BB6B35">
        <w:rPr>
          <w:b/>
          <w:bCs/>
          <w:color w:val="008080"/>
          <w:sz w:val="16"/>
          <w:szCs w:val="12"/>
        </w:rPr>
        <w:t>visulaizeing</w:t>
      </w:r>
      <w:proofErr w:type="spellEnd"/>
      <w:r w:rsidRPr="00BB6B35">
        <w:rPr>
          <w:b/>
          <w:bCs/>
          <w:color w:val="008080"/>
          <w:sz w:val="16"/>
          <w:szCs w:val="12"/>
        </w:rPr>
        <w:t xml:space="preserve"> the results"""</w:t>
      </w:r>
      <w:r w:rsidRPr="00BB6B35">
        <w:rPr>
          <w:b/>
          <w:bCs/>
          <w:color w:val="008080"/>
          <w:sz w:val="16"/>
          <w:szCs w:val="12"/>
        </w:rPr>
        <w:br/>
      </w:r>
      <w:r w:rsidRPr="00BB6B35">
        <w:rPr>
          <w:b/>
          <w:bCs/>
          <w:color w:val="008080"/>
          <w:sz w:val="16"/>
          <w:szCs w:val="12"/>
        </w:rPr>
        <w:br/>
      </w:r>
      <w:r w:rsidRPr="00BB6B35">
        <w:rPr>
          <w:i/>
          <w:iCs/>
          <w:color w:val="808080"/>
          <w:sz w:val="16"/>
          <w:szCs w:val="12"/>
        </w:rPr>
        <w:t># Load image from the images folder</w:t>
      </w:r>
      <w:r w:rsidRPr="00BB6B35">
        <w:rPr>
          <w:i/>
          <w:iCs/>
          <w:color w:val="808080"/>
          <w:sz w:val="16"/>
          <w:szCs w:val="12"/>
        </w:rPr>
        <w:br/>
      </w:r>
      <w:proofErr w:type="spellStart"/>
      <w:r w:rsidRPr="00BB6B35">
        <w:rPr>
          <w:color w:val="000000"/>
          <w:sz w:val="16"/>
          <w:szCs w:val="12"/>
        </w:rPr>
        <w:t>file_names</w:t>
      </w:r>
      <w:proofErr w:type="spellEnd"/>
      <w:r w:rsidRPr="00BB6B35">
        <w:rPr>
          <w:color w:val="000000"/>
          <w:sz w:val="16"/>
          <w:szCs w:val="12"/>
        </w:rPr>
        <w:t xml:space="preserve"> = </w:t>
      </w:r>
      <w:r w:rsidRPr="00BB6B35">
        <w:rPr>
          <w:color w:val="000080"/>
          <w:sz w:val="16"/>
          <w:szCs w:val="12"/>
        </w:rPr>
        <w:t>next</w:t>
      </w:r>
      <w:r w:rsidRPr="00BB6B35">
        <w:rPr>
          <w:color w:val="000000"/>
          <w:sz w:val="16"/>
          <w:szCs w:val="12"/>
        </w:rPr>
        <w:t>(</w:t>
      </w:r>
      <w:proofErr w:type="spellStart"/>
      <w:r w:rsidRPr="00BB6B35">
        <w:rPr>
          <w:color w:val="000000"/>
          <w:sz w:val="16"/>
          <w:szCs w:val="12"/>
        </w:rPr>
        <w:t>os.walk</w:t>
      </w:r>
      <w:proofErr w:type="spellEnd"/>
      <w:r w:rsidRPr="00BB6B35">
        <w:rPr>
          <w:color w:val="000000"/>
          <w:sz w:val="16"/>
          <w:szCs w:val="12"/>
        </w:rPr>
        <w:t>(IMAGE_DIR))[</w:t>
      </w:r>
      <w:r w:rsidRPr="00BB6B35">
        <w:rPr>
          <w:color w:val="0000FF"/>
          <w:sz w:val="16"/>
          <w:szCs w:val="12"/>
        </w:rPr>
        <w:t>2</w:t>
      </w:r>
      <w:r w:rsidRPr="00BB6B35">
        <w:rPr>
          <w:color w:val="000000"/>
          <w:sz w:val="16"/>
          <w:szCs w:val="12"/>
        </w:rPr>
        <w:t>]</w:t>
      </w:r>
      <w:r w:rsidRPr="00BB6B35">
        <w:rPr>
          <w:color w:val="000000"/>
          <w:sz w:val="16"/>
          <w:szCs w:val="12"/>
        </w:rPr>
        <w:br/>
      </w:r>
      <w:proofErr w:type="spellStart"/>
      <w:r w:rsidRPr="00BB6B35">
        <w:rPr>
          <w:color w:val="000000"/>
          <w:sz w:val="16"/>
          <w:szCs w:val="12"/>
        </w:rPr>
        <w:t>procimg</w:t>
      </w:r>
      <w:proofErr w:type="spellEnd"/>
      <w:r w:rsidRPr="00BB6B35">
        <w:rPr>
          <w:color w:val="000000"/>
          <w:sz w:val="16"/>
          <w:szCs w:val="12"/>
        </w:rPr>
        <w:t xml:space="preserve"> = </w:t>
      </w:r>
      <w:proofErr w:type="spellStart"/>
      <w:r w:rsidRPr="00BB6B35">
        <w:rPr>
          <w:color w:val="000000"/>
          <w:sz w:val="16"/>
          <w:szCs w:val="12"/>
        </w:rPr>
        <w:t>np.empty</w:t>
      </w:r>
      <w:proofErr w:type="spellEnd"/>
      <w:r w:rsidRPr="00BB6B35">
        <w:rPr>
          <w:color w:val="000000"/>
          <w:sz w:val="16"/>
          <w:szCs w:val="12"/>
        </w:rPr>
        <w:t>(</w:t>
      </w:r>
      <w:proofErr w:type="spellStart"/>
      <w:r w:rsidRPr="00BB6B35">
        <w:rPr>
          <w:color w:val="000080"/>
          <w:sz w:val="16"/>
          <w:szCs w:val="12"/>
        </w:rPr>
        <w:t>len</w:t>
      </w:r>
      <w:proofErr w:type="spellEnd"/>
      <w:r w:rsidRPr="00BB6B35">
        <w:rPr>
          <w:color w:val="000000"/>
          <w:sz w:val="16"/>
          <w:szCs w:val="12"/>
        </w:rPr>
        <w:t>(</w:t>
      </w:r>
      <w:proofErr w:type="spellStart"/>
      <w:r w:rsidRPr="00BB6B35">
        <w:rPr>
          <w:color w:val="000000"/>
          <w:sz w:val="16"/>
          <w:szCs w:val="12"/>
        </w:rPr>
        <w:t>file_names</w:t>
      </w:r>
      <w:proofErr w:type="spellEnd"/>
      <w:r w:rsidRPr="00BB6B35">
        <w:rPr>
          <w:color w:val="000000"/>
          <w:sz w:val="16"/>
          <w:szCs w:val="12"/>
        </w:rPr>
        <w:t xml:space="preserve">), </w:t>
      </w:r>
      <w:proofErr w:type="spellStart"/>
      <w:r w:rsidRPr="00BB6B35">
        <w:rPr>
          <w:color w:val="660099"/>
          <w:sz w:val="16"/>
          <w:szCs w:val="12"/>
        </w:rPr>
        <w:t>dtype</w:t>
      </w:r>
      <w:proofErr w:type="spellEnd"/>
      <w:r w:rsidRPr="00BB6B35">
        <w:rPr>
          <w:color w:val="000000"/>
          <w:sz w:val="16"/>
          <w:szCs w:val="12"/>
        </w:rPr>
        <w:t>=</w:t>
      </w:r>
      <w:r w:rsidRPr="00BB6B35">
        <w:rPr>
          <w:color w:val="000080"/>
          <w:sz w:val="16"/>
          <w:szCs w:val="12"/>
        </w:rPr>
        <w:t>object</w:t>
      </w:r>
      <w:r w:rsidRPr="00BB6B35">
        <w:rPr>
          <w:color w:val="000000"/>
          <w:sz w:val="16"/>
          <w:szCs w:val="12"/>
        </w:rPr>
        <w:t>)</w:t>
      </w:r>
      <w:r w:rsidRPr="00BB6B35">
        <w:rPr>
          <w:color w:val="000000"/>
          <w:sz w:val="16"/>
          <w:szCs w:val="12"/>
        </w:rPr>
        <w:br/>
      </w:r>
      <w:r w:rsidRPr="00BB6B35">
        <w:rPr>
          <w:color w:val="000000"/>
          <w:sz w:val="16"/>
          <w:szCs w:val="12"/>
        </w:rPr>
        <w:br/>
      </w:r>
      <w:r w:rsidRPr="00BB6B35">
        <w:rPr>
          <w:i/>
          <w:iCs/>
          <w:color w:val="808080"/>
          <w:sz w:val="16"/>
          <w:szCs w:val="12"/>
        </w:rPr>
        <w:t>#print(</w:t>
      </w:r>
      <w:proofErr w:type="spellStart"/>
      <w:r w:rsidRPr="00BB6B35">
        <w:rPr>
          <w:i/>
          <w:iCs/>
          <w:color w:val="808080"/>
          <w:sz w:val="16"/>
          <w:szCs w:val="12"/>
        </w:rPr>
        <w:t>file_names</w:t>
      </w:r>
      <w:proofErr w:type="spellEnd"/>
      <w:r w:rsidRPr="00BB6B35">
        <w:rPr>
          <w:i/>
          <w:iCs/>
          <w:color w:val="808080"/>
          <w:sz w:val="16"/>
          <w:szCs w:val="12"/>
        </w:rPr>
        <w:t>)</w:t>
      </w:r>
      <w:r w:rsidRPr="00BB6B35">
        <w:rPr>
          <w:i/>
          <w:iCs/>
          <w:color w:val="808080"/>
          <w:sz w:val="16"/>
          <w:szCs w:val="12"/>
        </w:rPr>
        <w:br/>
      </w:r>
      <w:r w:rsidRPr="00BB6B35">
        <w:rPr>
          <w:b/>
          <w:bCs/>
          <w:color w:val="000080"/>
          <w:sz w:val="16"/>
          <w:szCs w:val="12"/>
        </w:rPr>
        <w:t xml:space="preserve">for </w:t>
      </w:r>
      <w:r w:rsidRPr="00BB6B35">
        <w:rPr>
          <w:color w:val="000000"/>
          <w:sz w:val="16"/>
          <w:szCs w:val="12"/>
        </w:rPr>
        <w:t xml:space="preserve">n </w:t>
      </w:r>
      <w:r w:rsidRPr="00BB6B35">
        <w:rPr>
          <w:b/>
          <w:bCs/>
          <w:color w:val="000080"/>
          <w:sz w:val="16"/>
          <w:szCs w:val="12"/>
        </w:rPr>
        <w:t xml:space="preserve">in </w:t>
      </w:r>
      <w:r w:rsidRPr="00BB6B35">
        <w:rPr>
          <w:color w:val="000080"/>
          <w:sz w:val="16"/>
          <w:szCs w:val="12"/>
        </w:rPr>
        <w:t>range</w:t>
      </w:r>
      <w:r w:rsidRPr="00BB6B35">
        <w:rPr>
          <w:color w:val="000000"/>
          <w:sz w:val="16"/>
          <w:szCs w:val="12"/>
        </w:rPr>
        <w:t>(</w:t>
      </w:r>
      <w:r w:rsidRPr="00BB6B35">
        <w:rPr>
          <w:color w:val="0000FF"/>
          <w:sz w:val="16"/>
          <w:szCs w:val="12"/>
        </w:rPr>
        <w:t>0</w:t>
      </w:r>
      <w:r w:rsidRPr="00BB6B35">
        <w:rPr>
          <w:color w:val="000000"/>
          <w:sz w:val="16"/>
          <w:szCs w:val="12"/>
        </w:rPr>
        <w:t xml:space="preserve">, </w:t>
      </w:r>
      <w:proofErr w:type="spellStart"/>
      <w:r w:rsidRPr="00BB6B35">
        <w:rPr>
          <w:color w:val="000080"/>
          <w:sz w:val="16"/>
          <w:szCs w:val="12"/>
        </w:rPr>
        <w:t>len</w:t>
      </w:r>
      <w:proofErr w:type="spellEnd"/>
      <w:r w:rsidRPr="00BB6B35">
        <w:rPr>
          <w:color w:val="000000"/>
          <w:sz w:val="16"/>
          <w:szCs w:val="12"/>
        </w:rPr>
        <w:t>(</w:t>
      </w:r>
      <w:proofErr w:type="spellStart"/>
      <w:r w:rsidRPr="00BB6B35">
        <w:rPr>
          <w:color w:val="000000"/>
          <w:sz w:val="16"/>
          <w:szCs w:val="12"/>
        </w:rPr>
        <w:t>file_names</w:t>
      </w:r>
      <w:proofErr w:type="spellEnd"/>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b/>
          <w:bCs/>
          <w:color w:val="000080"/>
          <w:sz w:val="16"/>
          <w:szCs w:val="12"/>
        </w:rPr>
        <w:t xml:space="preserve">if </w:t>
      </w:r>
      <w:proofErr w:type="spellStart"/>
      <w:r w:rsidRPr="00BB6B35">
        <w:rPr>
          <w:color w:val="000000"/>
          <w:sz w:val="16"/>
          <w:szCs w:val="12"/>
        </w:rPr>
        <w:t>file_names</w:t>
      </w:r>
      <w:proofErr w:type="spellEnd"/>
      <w:r w:rsidRPr="00BB6B35">
        <w:rPr>
          <w:color w:val="000000"/>
          <w:sz w:val="16"/>
          <w:szCs w:val="12"/>
        </w:rPr>
        <w:t xml:space="preserve">[n] == </w:t>
      </w:r>
      <w:r w:rsidRPr="00BB6B35">
        <w:rPr>
          <w:b/>
          <w:bCs/>
          <w:color w:val="008080"/>
          <w:sz w:val="16"/>
          <w:szCs w:val="12"/>
        </w:rPr>
        <w:t>'</w:t>
      </w:r>
      <w:proofErr w:type="spellStart"/>
      <w:r w:rsidRPr="00BB6B35">
        <w:rPr>
          <w:b/>
          <w:bCs/>
          <w:color w:val="008080"/>
          <w:sz w:val="16"/>
          <w:szCs w:val="12"/>
        </w:rPr>
        <w:t>metadata.json</w:t>
      </w:r>
      <w:proofErr w:type="spellEnd"/>
      <w:r w:rsidRPr="00BB6B35">
        <w:rPr>
          <w:b/>
          <w:bCs/>
          <w:color w:val="008080"/>
          <w:sz w:val="16"/>
          <w:szCs w:val="12"/>
        </w:rPr>
        <w:t>'</w:t>
      </w:r>
      <w:r w:rsidRPr="00BB6B35">
        <w:rPr>
          <w:color w:val="000000"/>
          <w:sz w:val="16"/>
          <w:szCs w:val="12"/>
        </w:rPr>
        <w:t>:</w:t>
      </w:r>
      <w:r w:rsidRPr="00BB6B35">
        <w:rPr>
          <w:color w:val="000000"/>
          <w:sz w:val="16"/>
          <w:szCs w:val="12"/>
        </w:rPr>
        <w:br/>
        <w:t xml:space="preserve">    </w:t>
      </w:r>
      <w:r w:rsidRPr="00BB6B35">
        <w:rPr>
          <w:b/>
          <w:bCs/>
          <w:color w:val="000080"/>
          <w:sz w:val="16"/>
          <w:szCs w:val="12"/>
        </w:rPr>
        <w:t>break</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i/>
          <w:iCs/>
          <w:color w:val="808080"/>
          <w:sz w:val="16"/>
          <w:szCs w:val="12"/>
        </w:rPr>
        <w:t xml:space="preserve">#Load the image </w:t>
      </w:r>
      <w:r w:rsidRPr="00BB6B35">
        <w:rPr>
          <w:i/>
          <w:iCs/>
          <w:color w:val="808080"/>
          <w:sz w:val="16"/>
          <w:szCs w:val="12"/>
        </w:rPr>
        <w:br/>
      </w:r>
      <w:r w:rsidRPr="00BB6B35">
        <w:rPr>
          <w:i/>
          <w:iCs/>
          <w:color w:val="808080"/>
          <w:sz w:val="16"/>
          <w:szCs w:val="12"/>
        </w:rPr>
        <w:lastRenderedPageBreak/>
        <w:t xml:space="preserve">  </w:t>
      </w:r>
      <w:r w:rsidRPr="00BB6B35">
        <w:rPr>
          <w:color w:val="000000"/>
          <w:sz w:val="16"/>
          <w:szCs w:val="12"/>
        </w:rPr>
        <w:t xml:space="preserve">image1 = </w:t>
      </w:r>
      <w:proofErr w:type="spellStart"/>
      <w:r w:rsidRPr="00BB6B35">
        <w:rPr>
          <w:color w:val="000000"/>
          <w:sz w:val="16"/>
          <w:szCs w:val="12"/>
        </w:rPr>
        <w:t>skimage.io.imread</w:t>
      </w:r>
      <w:proofErr w:type="spellEnd"/>
      <w:r w:rsidRPr="00BB6B35">
        <w:rPr>
          <w:color w:val="000000"/>
          <w:sz w:val="16"/>
          <w:szCs w:val="12"/>
        </w:rPr>
        <w:t>(</w:t>
      </w:r>
      <w:proofErr w:type="spellStart"/>
      <w:r w:rsidRPr="00BB6B35">
        <w:rPr>
          <w:color w:val="000000"/>
          <w:sz w:val="16"/>
          <w:szCs w:val="12"/>
        </w:rPr>
        <w:t>os.path.join</w:t>
      </w:r>
      <w:proofErr w:type="spellEnd"/>
      <w:r w:rsidRPr="00BB6B35">
        <w:rPr>
          <w:color w:val="000000"/>
          <w:sz w:val="16"/>
          <w:szCs w:val="12"/>
        </w:rPr>
        <w:t xml:space="preserve">(IMAGE_DIR, </w:t>
      </w:r>
      <w:proofErr w:type="spellStart"/>
      <w:r w:rsidRPr="00BB6B35">
        <w:rPr>
          <w:color w:val="000000"/>
          <w:sz w:val="16"/>
          <w:szCs w:val="12"/>
        </w:rPr>
        <w:t>file_names</w:t>
      </w:r>
      <w:proofErr w:type="spellEnd"/>
      <w:r w:rsidRPr="00BB6B35">
        <w:rPr>
          <w:color w:val="000000"/>
          <w:sz w:val="16"/>
          <w:szCs w:val="12"/>
        </w:rPr>
        <w:t>[n]))</w:t>
      </w:r>
      <w:r w:rsidRPr="00BB6B35">
        <w:rPr>
          <w:color w:val="000000"/>
          <w:sz w:val="16"/>
          <w:szCs w:val="12"/>
        </w:rPr>
        <w:br/>
        <w:t xml:space="preserve">  image = </w:t>
      </w:r>
      <w:proofErr w:type="spellStart"/>
      <w:r w:rsidRPr="00BB6B35">
        <w:rPr>
          <w:color w:val="000000"/>
          <w:sz w:val="16"/>
          <w:szCs w:val="12"/>
        </w:rPr>
        <w:t>Image.open</w:t>
      </w:r>
      <w:proofErr w:type="spellEnd"/>
      <w:r w:rsidRPr="00BB6B35">
        <w:rPr>
          <w:color w:val="000000"/>
          <w:sz w:val="16"/>
          <w:szCs w:val="12"/>
        </w:rPr>
        <w:t>(</w:t>
      </w:r>
      <w:proofErr w:type="spellStart"/>
      <w:r w:rsidRPr="00BB6B35">
        <w:rPr>
          <w:color w:val="000000"/>
          <w:sz w:val="16"/>
          <w:szCs w:val="12"/>
        </w:rPr>
        <w:t>os.path.join</w:t>
      </w:r>
      <w:proofErr w:type="spellEnd"/>
      <w:r w:rsidRPr="00BB6B35">
        <w:rPr>
          <w:color w:val="000000"/>
          <w:sz w:val="16"/>
          <w:szCs w:val="12"/>
        </w:rPr>
        <w:t xml:space="preserve">(IMAGE_DIR, </w:t>
      </w:r>
      <w:proofErr w:type="spellStart"/>
      <w:r w:rsidRPr="00BB6B35">
        <w:rPr>
          <w:color w:val="000000"/>
          <w:sz w:val="16"/>
          <w:szCs w:val="12"/>
        </w:rPr>
        <w:t>file_names</w:t>
      </w:r>
      <w:proofErr w:type="spellEnd"/>
      <w:r w:rsidRPr="00BB6B35">
        <w:rPr>
          <w:color w:val="000000"/>
          <w:sz w:val="16"/>
          <w:szCs w:val="12"/>
        </w:rPr>
        <w:t>[n]))</w:t>
      </w:r>
      <w:r w:rsidRPr="00BB6B35">
        <w:rPr>
          <w:color w:val="000000"/>
          <w:sz w:val="16"/>
          <w:szCs w:val="12"/>
        </w:rPr>
        <w:br/>
        <w:t xml:space="preserve">  </w:t>
      </w:r>
      <w:r w:rsidRPr="00BB6B35">
        <w:rPr>
          <w:color w:val="000000"/>
          <w:sz w:val="16"/>
          <w:szCs w:val="12"/>
        </w:rPr>
        <w:br/>
        <w:t xml:space="preserve">  </w:t>
      </w:r>
      <w:r w:rsidRPr="00BB6B35">
        <w:rPr>
          <w:i/>
          <w:iCs/>
          <w:color w:val="808080"/>
          <w:sz w:val="16"/>
          <w:szCs w:val="12"/>
        </w:rPr>
        <w:t>#processing the Image</w:t>
      </w:r>
      <w:r w:rsidRPr="00BB6B35">
        <w:rPr>
          <w:i/>
          <w:iCs/>
          <w:color w:val="808080"/>
          <w:sz w:val="16"/>
          <w:szCs w:val="12"/>
        </w:rPr>
        <w:br/>
        <w:t xml:space="preserve">  </w:t>
      </w:r>
      <w:proofErr w:type="spellStart"/>
      <w:r w:rsidRPr="00BB6B35">
        <w:rPr>
          <w:color w:val="000000"/>
          <w:sz w:val="16"/>
          <w:szCs w:val="12"/>
        </w:rPr>
        <w:t>image_resized</w:t>
      </w:r>
      <w:proofErr w:type="spellEnd"/>
      <w:r w:rsidRPr="00BB6B35">
        <w:rPr>
          <w:color w:val="000000"/>
          <w:sz w:val="16"/>
          <w:szCs w:val="12"/>
        </w:rPr>
        <w:t xml:space="preserve"> = </w:t>
      </w:r>
      <w:proofErr w:type="spellStart"/>
      <w:r w:rsidRPr="00BB6B35">
        <w:rPr>
          <w:color w:val="000000"/>
          <w:sz w:val="16"/>
          <w:szCs w:val="12"/>
        </w:rPr>
        <w:t>image.resize</w:t>
      </w:r>
      <w:proofErr w:type="spellEnd"/>
      <w:r w:rsidRPr="00BB6B35">
        <w:rPr>
          <w:color w:val="000000"/>
          <w:sz w:val="16"/>
          <w:szCs w:val="12"/>
        </w:rPr>
        <w:t>((</w:t>
      </w:r>
      <w:r w:rsidRPr="00BB6B35">
        <w:rPr>
          <w:color w:val="0000FF"/>
          <w:sz w:val="16"/>
          <w:szCs w:val="12"/>
        </w:rPr>
        <w:t>224</w:t>
      </w:r>
      <w:r w:rsidRPr="00BB6B35">
        <w:rPr>
          <w:color w:val="000000"/>
          <w:sz w:val="16"/>
          <w:szCs w:val="12"/>
        </w:rPr>
        <w:t>,</w:t>
      </w:r>
      <w:r w:rsidRPr="00BB6B35">
        <w:rPr>
          <w:color w:val="0000FF"/>
          <w:sz w:val="16"/>
          <w:szCs w:val="12"/>
        </w:rPr>
        <w:t>224</w:t>
      </w:r>
      <w:r w:rsidRPr="00BB6B35">
        <w:rPr>
          <w:color w:val="000000"/>
          <w:sz w:val="16"/>
          <w:szCs w:val="12"/>
        </w:rPr>
        <w:t xml:space="preserve">), </w:t>
      </w:r>
      <w:proofErr w:type="spellStart"/>
      <w:r w:rsidRPr="00BB6B35">
        <w:rPr>
          <w:color w:val="000000"/>
          <w:sz w:val="16"/>
          <w:szCs w:val="12"/>
        </w:rPr>
        <w:t>Image.ANTIALIAS</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numpy_image</w:t>
      </w:r>
      <w:proofErr w:type="spellEnd"/>
      <w:r w:rsidRPr="00BB6B35">
        <w:rPr>
          <w:color w:val="000000"/>
          <w:sz w:val="16"/>
          <w:szCs w:val="12"/>
        </w:rPr>
        <w:t xml:space="preserve"> = </w:t>
      </w:r>
      <w:proofErr w:type="spellStart"/>
      <w:r w:rsidRPr="00BB6B35">
        <w:rPr>
          <w:color w:val="000000"/>
          <w:sz w:val="16"/>
          <w:szCs w:val="12"/>
        </w:rPr>
        <w:t>img_to_array</w:t>
      </w:r>
      <w:proofErr w:type="spellEnd"/>
      <w:r w:rsidRPr="00BB6B35">
        <w:rPr>
          <w:color w:val="000000"/>
          <w:sz w:val="16"/>
          <w:szCs w:val="12"/>
        </w:rPr>
        <w:t>(</w:t>
      </w:r>
      <w:proofErr w:type="spellStart"/>
      <w:r w:rsidRPr="00BB6B35">
        <w:rPr>
          <w:color w:val="000000"/>
          <w:sz w:val="16"/>
          <w:szCs w:val="12"/>
        </w:rPr>
        <w:t>image_resized</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image_batch</w:t>
      </w:r>
      <w:proofErr w:type="spellEnd"/>
      <w:r w:rsidRPr="00BB6B35">
        <w:rPr>
          <w:color w:val="000000"/>
          <w:sz w:val="16"/>
          <w:szCs w:val="12"/>
        </w:rPr>
        <w:t xml:space="preserve"> = </w:t>
      </w:r>
      <w:proofErr w:type="spellStart"/>
      <w:r w:rsidRPr="00BB6B35">
        <w:rPr>
          <w:color w:val="000000"/>
          <w:sz w:val="16"/>
          <w:szCs w:val="12"/>
        </w:rPr>
        <w:t>np.expand_dims</w:t>
      </w:r>
      <w:proofErr w:type="spellEnd"/>
      <w:r w:rsidRPr="00BB6B35">
        <w:rPr>
          <w:color w:val="000000"/>
          <w:sz w:val="16"/>
          <w:szCs w:val="12"/>
        </w:rPr>
        <w:t>(</w:t>
      </w:r>
      <w:proofErr w:type="spellStart"/>
      <w:r w:rsidRPr="00BB6B35">
        <w:rPr>
          <w:color w:val="000000"/>
          <w:sz w:val="16"/>
          <w:szCs w:val="12"/>
        </w:rPr>
        <w:t>numpy_image</w:t>
      </w:r>
      <w:proofErr w:type="spellEnd"/>
      <w:r w:rsidRPr="00BB6B35">
        <w:rPr>
          <w:color w:val="000000"/>
          <w:sz w:val="16"/>
          <w:szCs w:val="12"/>
        </w:rPr>
        <w:t xml:space="preserve">, </w:t>
      </w:r>
      <w:r w:rsidRPr="00BB6B35">
        <w:rPr>
          <w:color w:val="660099"/>
          <w:sz w:val="16"/>
          <w:szCs w:val="12"/>
        </w:rPr>
        <w:t>axis</w:t>
      </w:r>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i/>
          <w:iCs/>
          <w:color w:val="808080"/>
          <w:sz w:val="16"/>
          <w:szCs w:val="12"/>
        </w:rPr>
        <w:t># prepare the image for the VGG model</w:t>
      </w:r>
      <w:r w:rsidRPr="00BB6B35">
        <w:rPr>
          <w:i/>
          <w:iCs/>
          <w:color w:val="808080"/>
          <w:sz w:val="16"/>
          <w:szCs w:val="12"/>
        </w:rPr>
        <w:br/>
        <w:t xml:space="preserve">  </w:t>
      </w:r>
      <w:proofErr w:type="spellStart"/>
      <w:r w:rsidRPr="00BB6B35">
        <w:rPr>
          <w:color w:val="000000"/>
          <w:sz w:val="16"/>
          <w:szCs w:val="12"/>
        </w:rPr>
        <w:t>processed_xception</w:t>
      </w:r>
      <w:proofErr w:type="spellEnd"/>
      <w:r w:rsidRPr="00BB6B35">
        <w:rPr>
          <w:color w:val="000000"/>
          <w:sz w:val="16"/>
          <w:szCs w:val="12"/>
        </w:rPr>
        <w:t xml:space="preserve"> = </w:t>
      </w:r>
      <w:proofErr w:type="spellStart"/>
      <w:r w:rsidRPr="00BB6B35">
        <w:rPr>
          <w:color w:val="000000"/>
          <w:sz w:val="16"/>
          <w:szCs w:val="12"/>
        </w:rPr>
        <w:t>xception.preprocess_input</w:t>
      </w:r>
      <w:proofErr w:type="spellEnd"/>
      <w:r w:rsidRPr="00BB6B35">
        <w:rPr>
          <w:color w:val="000000"/>
          <w:sz w:val="16"/>
          <w:szCs w:val="12"/>
        </w:rPr>
        <w:t>(</w:t>
      </w:r>
      <w:proofErr w:type="spellStart"/>
      <w:r w:rsidRPr="00BB6B35">
        <w:rPr>
          <w:color w:val="000000"/>
          <w:sz w:val="16"/>
          <w:szCs w:val="12"/>
        </w:rPr>
        <w:t>image_batch.copy</w:t>
      </w:r>
      <w:proofErr w:type="spellEnd"/>
      <w:r w:rsidRPr="00BB6B35">
        <w:rPr>
          <w:color w:val="000000"/>
          <w:sz w:val="16"/>
          <w:szCs w:val="12"/>
        </w:rPr>
        <w:t>())</w:t>
      </w:r>
      <w:r w:rsidRPr="00BB6B35">
        <w:rPr>
          <w:color w:val="000000"/>
          <w:sz w:val="16"/>
          <w:szCs w:val="12"/>
        </w:rPr>
        <w:br/>
        <w:t xml:space="preserve">  processed_vgg16 = vgg16.preprocess_input(</w:t>
      </w:r>
      <w:proofErr w:type="spellStart"/>
      <w:r w:rsidRPr="00BB6B35">
        <w:rPr>
          <w:color w:val="000000"/>
          <w:sz w:val="16"/>
          <w:szCs w:val="12"/>
        </w:rPr>
        <w:t>image_batch.copy</w:t>
      </w:r>
      <w:proofErr w:type="spellEnd"/>
      <w:r w:rsidRPr="00BB6B35">
        <w:rPr>
          <w:color w:val="000000"/>
          <w:sz w:val="16"/>
          <w:szCs w:val="12"/>
        </w:rPr>
        <w:t>())</w:t>
      </w:r>
      <w:r w:rsidRPr="00BB6B35">
        <w:rPr>
          <w:color w:val="000000"/>
          <w:sz w:val="16"/>
          <w:szCs w:val="12"/>
        </w:rPr>
        <w:br/>
        <w:t xml:space="preserve">  processed_vgg19 = vgg19.preprocess_input(</w:t>
      </w:r>
      <w:proofErr w:type="spellStart"/>
      <w:r w:rsidRPr="00BB6B35">
        <w:rPr>
          <w:color w:val="000000"/>
          <w:sz w:val="16"/>
          <w:szCs w:val="12"/>
        </w:rPr>
        <w:t>image_batch.copy</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processed_resnet</w:t>
      </w:r>
      <w:proofErr w:type="spellEnd"/>
      <w:r w:rsidRPr="00BB6B35">
        <w:rPr>
          <w:color w:val="000000"/>
          <w:sz w:val="16"/>
          <w:szCs w:val="12"/>
        </w:rPr>
        <w:t xml:space="preserve"> = resnet50.preprocess_input(</w:t>
      </w:r>
      <w:proofErr w:type="spellStart"/>
      <w:r w:rsidRPr="00BB6B35">
        <w:rPr>
          <w:color w:val="000000"/>
          <w:sz w:val="16"/>
          <w:szCs w:val="12"/>
        </w:rPr>
        <w:t>image_batch.copy</w:t>
      </w:r>
      <w:proofErr w:type="spellEnd"/>
      <w:r w:rsidRPr="00BB6B35">
        <w:rPr>
          <w:color w:val="000000"/>
          <w:sz w:val="16"/>
          <w:szCs w:val="12"/>
        </w:rPr>
        <w:t xml:space="preserve">())  </w:t>
      </w:r>
      <w:r w:rsidRPr="00BB6B35">
        <w:rPr>
          <w:color w:val="000000"/>
          <w:sz w:val="16"/>
          <w:szCs w:val="12"/>
        </w:rPr>
        <w:br/>
        <w:t xml:space="preserve">  </w:t>
      </w:r>
      <w:proofErr w:type="spellStart"/>
      <w:r w:rsidRPr="00BB6B35">
        <w:rPr>
          <w:color w:val="000000"/>
          <w:sz w:val="16"/>
          <w:szCs w:val="12"/>
        </w:rPr>
        <w:t>processed_inception</w:t>
      </w:r>
      <w:proofErr w:type="spellEnd"/>
      <w:r w:rsidRPr="00BB6B35">
        <w:rPr>
          <w:color w:val="000000"/>
          <w:sz w:val="16"/>
          <w:szCs w:val="12"/>
        </w:rPr>
        <w:t xml:space="preserve"> = inception_v3.preprocess_input(</w:t>
      </w:r>
      <w:proofErr w:type="spellStart"/>
      <w:r w:rsidRPr="00BB6B35">
        <w:rPr>
          <w:color w:val="000000"/>
          <w:sz w:val="16"/>
          <w:szCs w:val="12"/>
        </w:rPr>
        <w:t>image_batch.copy</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processed_inception_resnet</w:t>
      </w:r>
      <w:proofErr w:type="spellEnd"/>
      <w:r w:rsidRPr="00BB6B35">
        <w:rPr>
          <w:color w:val="000000"/>
          <w:sz w:val="16"/>
          <w:szCs w:val="12"/>
        </w:rPr>
        <w:t xml:space="preserve"> = inception_resnet_v2.preprocess_input(</w:t>
      </w:r>
      <w:proofErr w:type="spellStart"/>
      <w:r w:rsidRPr="00BB6B35">
        <w:rPr>
          <w:color w:val="000000"/>
          <w:sz w:val="16"/>
          <w:szCs w:val="12"/>
        </w:rPr>
        <w:t>image_batch.copy</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processed_mobilenet</w:t>
      </w:r>
      <w:proofErr w:type="spellEnd"/>
      <w:r w:rsidRPr="00BB6B35">
        <w:rPr>
          <w:color w:val="000000"/>
          <w:sz w:val="16"/>
          <w:szCs w:val="12"/>
        </w:rPr>
        <w:t xml:space="preserve"> = </w:t>
      </w:r>
      <w:proofErr w:type="spellStart"/>
      <w:r w:rsidRPr="00BB6B35">
        <w:rPr>
          <w:color w:val="000000"/>
          <w:sz w:val="16"/>
          <w:szCs w:val="12"/>
        </w:rPr>
        <w:t>mobilenet.preprocess_input</w:t>
      </w:r>
      <w:proofErr w:type="spellEnd"/>
      <w:r w:rsidRPr="00BB6B35">
        <w:rPr>
          <w:color w:val="000000"/>
          <w:sz w:val="16"/>
          <w:szCs w:val="12"/>
        </w:rPr>
        <w:t>(</w:t>
      </w:r>
      <w:proofErr w:type="spellStart"/>
      <w:r w:rsidRPr="00BB6B35">
        <w:rPr>
          <w:color w:val="000000"/>
          <w:sz w:val="16"/>
          <w:szCs w:val="12"/>
        </w:rPr>
        <w:t>image_batch.copy</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processed_densenet</w:t>
      </w:r>
      <w:proofErr w:type="spellEnd"/>
      <w:r w:rsidRPr="00BB6B35">
        <w:rPr>
          <w:color w:val="000000"/>
          <w:sz w:val="16"/>
          <w:szCs w:val="12"/>
        </w:rPr>
        <w:t xml:space="preserve"> = </w:t>
      </w:r>
      <w:proofErr w:type="spellStart"/>
      <w:r w:rsidRPr="00BB6B35">
        <w:rPr>
          <w:color w:val="000000"/>
          <w:sz w:val="16"/>
          <w:szCs w:val="12"/>
        </w:rPr>
        <w:t>densenet.preprocess_input</w:t>
      </w:r>
      <w:proofErr w:type="spellEnd"/>
      <w:r w:rsidRPr="00BB6B35">
        <w:rPr>
          <w:color w:val="000000"/>
          <w:sz w:val="16"/>
          <w:szCs w:val="12"/>
        </w:rPr>
        <w:t>(</w:t>
      </w:r>
      <w:proofErr w:type="spellStart"/>
      <w:r w:rsidRPr="00BB6B35">
        <w:rPr>
          <w:color w:val="000000"/>
          <w:sz w:val="16"/>
          <w:szCs w:val="12"/>
        </w:rPr>
        <w:t>image_batch.copy</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processed_nasnet</w:t>
      </w:r>
      <w:proofErr w:type="spellEnd"/>
      <w:r w:rsidRPr="00BB6B35">
        <w:rPr>
          <w:color w:val="000000"/>
          <w:sz w:val="16"/>
          <w:szCs w:val="12"/>
        </w:rPr>
        <w:t xml:space="preserve"> = </w:t>
      </w:r>
      <w:proofErr w:type="spellStart"/>
      <w:r w:rsidRPr="00BB6B35">
        <w:rPr>
          <w:color w:val="000000"/>
          <w:sz w:val="16"/>
          <w:szCs w:val="12"/>
        </w:rPr>
        <w:t>nasnet.preprocess_input</w:t>
      </w:r>
      <w:proofErr w:type="spellEnd"/>
      <w:r w:rsidRPr="00BB6B35">
        <w:rPr>
          <w:color w:val="000000"/>
          <w:sz w:val="16"/>
          <w:szCs w:val="12"/>
        </w:rPr>
        <w:t>(</w:t>
      </w:r>
      <w:proofErr w:type="spellStart"/>
      <w:r w:rsidRPr="00BB6B35">
        <w:rPr>
          <w:color w:val="000000"/>
          <w:sz w:val="16"/>
          <w:szCs w:val="12"/>
        </w:rPr>
        <w:t>image_batch.copy</w:t>
      </w:r>
      <w:proofErr w:type="spellEnd"/>
      <w:r w:rsidRPr="00BB6B35">
        <w:rPr>
          <w:color w:val="000000"/>
          <w:sz w:val="16"/>
          <w:szCs w:val="12"/>
        </w:rPr>
        <w:t>())</w:t>
      </w:r>
      <w:r w:rsidRPr="00BB6B35">
        <w:rPr>
          <w:color w:val="000000"/>
          <w:sz w:val="16"/>
          <w:szCs w:val="12"/>
        </w:rPr>
        <w:br/>
        <w:t xml:space="preserve">  </w:t>
      </w:r>
      <w:r w:rsidRPr="00BB6B35">
        <w:rPr>
          <w:color w:val="000000"/>
          <w:sz w:val="16"/>
          <w:szCs w:val="12"/>
        </w:rPr>
        <w:br/>
      </w:r>
      <w:r w:rsidRPr="00BB6B35">
        <w:rPr>
          <w:i/>
          <w:iCs/>
          <w:color w:val="808080"/>
          <w:sz w:val="16"/>
          <w:szCs w:val="12"/>
        </w:rPr>
        <w:t>#   # get the predicted probabilities for each class (</w:t>
      </w:r>
      <w:proofErr w:type="spellStart"/>
      <w:r w:rsidRPr="00BB6B35">
        <w:rPr>
          <w:i/>
          <w:iCs/>
          <w:color w:val="808080"/>
          <w:sz w:val="16"/>
          <w:szCs w:val="12"/>
        </w:rPr>
        <w:t>xception</w:t>
      </w:r>
      <w:proofErr w:type="spellEnd"/>
      <w:r w:rsidRPr="00BB6B35">
        <w:rPr>
          <w:i/>
          <w:iCs/>
          <w:color w:val="808080"/>
          <w:sz w:val="16"/>
          <w:szCs w:val="12"/>
        </w:rPr>
        <w:t>)</w:t>
      </w:r>
      <w:r w:rsidRPr="00BB6B35">
        <w:rPr>
          <w:i/>
          <w:iCs/>
          <w:color w:val="808080"/>
          <w:sz w:val="16"/>
          <w:szCs w:val="12"/>
        </w:rPr>
        <w:br/>
        <w:t xml:space="preserve">#   </w:t>
      </w:r>
      <w:proofErr w:type="spellStart"/>
      <w:r w:rsidRPr="00BB6B35">
        <w:rPr>
          <w:i/>
          <w:iCs/>
          <w:color w:val="808080"/>
          <w:sz w:val="16"/>
          <w:szCs w:val="12"/>
        </w:rPr>
        <w:t>prediction_xception</w:t>
      </w:r>
      <w:proofErr w:type="spellEnd"/>
      <w:r w:rsidRPr="00BB6B35">
        <w:rPr>
          <w:i/>
          <w:iCs/>
          <w:color w:val="808080"/>
          <w:sz w:val="16"/>
          <w:szCs w:val="12"/>
        </w:rPr>
        <w:t xml:space="preserve"> = </w:t>
      </w:r>
      <w:proofErr w:type="spellStart"/>
      <w:r w:rsidRPr="00BB6B35">
        <w:rPr>
          <w:i/>
          <w:iCs/>
          <w:color w:val="808080"/>
          <w:sz w:val="16"/>
          <w:szCs w:val="12"/>
        </w:rPr>
        <w:t>Xcep_model.predict</w:t>
      </w:r>
      <w:proofErr w:type="spellEnd"/>
      <w:r w:rsidRPr="00BB6B35">
        <w:rPr>
          <w:i/>
          <w:iCs/>
          <w:color w:val="808080"/>
          <w:sz w:val="16"/>
          <w:szCs w:val="12"/>
        </w:rPr>
        <w:t>(</w:t>
      </w:r>
      <w:proofErr w:type="spellStart"/>
      <w:r w:rsidRPr="00BB6B35">
        <w:rPr>
          <w:i/>
          <w:iCs/>
          <w:color w:val="808080"/>
          <w:sz w:val="16"/>
          <w:szCs w:val="12"/>
        </w:rPr>
        <w:t>processed_xception</w:t>
      </w:r>
      <w:proofErr w:type="spellEnd"/>
      <w:r w:rsidRPr="00BB6B35">
        <w:rPr>
          <w:i/>
          <w:iCs/>
          <w:color w:val="808080"/>
          <w:sz w:val="16"/>
          <w:szCs w:val="12"/>
        </w:rPr>
        <w:t>)</w:t>
      </w:r>
      <w:r w:rsidRPr="00BB6B35">
        <w:rPr>
          <w:i/>
          <w:iCs/>
          <w:color w:val="808080"/>
          <w:sz w:val="16"/>
          <w:szCs w:val="12"/>
        </w:rPr>
        <w:br/>
        <w:t xml:space="preserve">  </w:t>
      </w:r>
      <w:r w:rsidRPr="00BB6B35">
        <w:rPr>
          <w:i/>
          <w:iCs/>
          <w:color w:val="808080"/>
          <w:sz w:val="16"/>
          <w:szCs w:val="12"/>
        </w:rPr>
        <w:br/>
        <w:t xml:space="preserve">  # get the predicted probabilities for each class (vgg16)</w:t>
      </w:r>
      <w:r w:rsidRPr="00BB6B35">
        <w:rPr>
          <w:i/>
          <w:iCs/>
          <w:color w:val="808080"/>
          <w:sz w:val="16"/>
          <w:szCs w:val="12"/>
        </w:rPr>
        <w:br/>
        <w:t xml:space="preserve">  </w:t>
      </w:r>
      <w:r w:rsidRPr="00BB6B35">
        <w:rPr>
          <w:color w:val="000000"/>
          <w:sz w:val="16"/>
          <w:szCs w:val="12"/>
        </w:rPr>
        <w:t>prediction_vgg16 = vgg16_model.predict(processed_vgg16)</w:t>
      </w:r>
      <w:r w:rsidRPr="00BB6B35">
        <w:rPr>
          <w:color w:val="000000"/>
          <w:sz w:val="16"/>
          <w:szCs w:val="12"/>
        </w:rPr>
        <w:br/>
        <w:t xml:space="preserve">  </w:t>
      </w:r>
      <w:r w:rsidRPr="00BB6B35">
        <w:rPr>
          <w:color w:val="000000"/>
          <w:sz w:val="16"/>
          <w:szCs w:val="12"/>
        </w:rPr>
        <w:br/>
        <w:t xml:space="preserve">  </w:t>
      </w:r>
      <w:r w:rsidRPr="00BB6B35">
        <w:rPr>
          <w:i/>
          <w:iCs/>
          <w:color w:val="808080"/>
          <w:sz w:val="16"/>
          <w:szCs w:val="12"/>
        </w:rPr>
        <w:t># get the predicted probabilities for each class (vgg19)</w:t>
      </w:r>
      <w:r w:rsidRPr="00BB6B35">
        <w:rPr>
          <w:i/>
          <w:iCs/>
          <w:color w:val="808080"/>
          <w:sz w:val="16"/>
          <w:szCs w:val="12"/>
        </w:rPr>
        <w:br/>
        <w:t xml:space="preserve">  </w:t>
      </w:r>
      <w:r w:rsidRPr="00BB6B35">
        <w:rPr>
          <w:color w:val="000000"/>
          <w:sz w:val="16"/>
          <w:szCs w:val="12"/>
        </w:rPr>
        <w:t>prediction_vgg19 = vgg19_model.predict(processed_vgg19)</w:t>
      </w:r>
      <w:r w:rsidRPr="00BB6B35">
        <w:rPr>
          <w:color w:val="000000"/>
          <w:sz w:val="16"/>
          <w:szCs w:val="12"/>
        </w:rPr>
        <w:br/>
        <w:t xml:space="preserve">  </w:t>
      </w:r>
      <w:r w:rsidRPr="00BB6B35">
        <w:rPr>
          <w:color w:val="000000"/>
          <w:sz w:val="16"/>
          <w:szCs w:val="12"/>
        </w:rPr>
        <w:br/>
        <w:t xml:space="preserve">  </w:t>
      </w:r>
      <w:r w:rsidRPr="00BB6B35">
        <w:rPr>
          <w:i/>
          <w:iCs/>
          <w:color w:val="808080"/>
          <w:sz w:val="16"/>
          <w:szCs w:val="12"/>
        </w:rPr>
        <w:t># get the predicted probabilities for each class (</w:t>
      </w:r>
      <w:proofErr w:type="spellStart"/>
      <w:r w:rsidRPr="00BB6B35">
        <w:rPr>
          <w:i/>
          <w:iCs/>
          <w:color w:val="808080"/>
          <w:sz w:val="16"/>
          <w:szCs w:val="12"/>
        </w:rPr>
        <w:t>resnet</w:t>
      </w:r>
      <w:proofErr w:type="spellEnd"/>
      <w:r w:rsidRPr="00BB6B35">
        <w:rPr>
          <w:i/>
          <w:iCs/>
          <w:color w:val="808080"/>
          <w:sz w:val="16"/>
          <w:szCs w:val="12"/>
        </w:rPr>
        <w:t>)</w:t>
      </w:r>
      <w:r w:rsidRPr="00BB6B35">
        <w:rPr>
          <w:i/>
          <w:iCs/>
          <w:color w:val="808080"/>
          <w:sz w:val="16"/>
          <w:szCs w:val="12"/>
        </w:rPr>
        <w:br/>
        <w:t xml:space="preserve">  </w:t>
      </w:r>
      <w:proofErr w:type="spellStart"/>
      <w:r w:rsidRPr="00BB6B35">
        <w:rPr>
          <w:color w:val="000000"/>
          <w:sz w:val="16"/>
          <w:szCs w:val="12"/>
        </w:rPr>
        <w:t>prediction_resnet</w:t>
      </w:r>
      <w:proofErr w:type="spellEnd"/>
      <w:r w:rsidRPr="00BB6B35">
        <w:rPr>
          <w:color w:val="000000"/>
          <w:sz w:val="16"/>
          <w:szCs w:val="12"/>
        </w:rPr>
        <w:t xml:space="preserve"> = </w:t>
      </w:r>
      <w:proofErr w:type="spellStart"/>
      <w:r w:rsidRPr="00BB6B35">
        <w:rPr>
          <w:color w:val="000000"/>
          <w:sz w:val="16"/>
          <w:szCs w:val="12"/>
        </w:rPr>
        <w:t>resnet_model.predict</w:t>
      </w:r>
      <w:proofErr w:type="spellEnd"/>
      <w:r w:rsidRPr="00BB6B35">
        <w:rPr>
          <w:color w:val="000000"/>
          <w:sz w:val="16"/>
          <w:szCs w:val="12"/>
        </w:rPr>
        <w:t>(</w:t>
      </w:r>
      <w:proofErr w:type="spellStart"/>
      <w:r w:rsidRPr="00BB6B35">
        <w:rPr>
          <w:color w:val="000000"/>
          <w:sz w:val="16"/>
          <w:szCs w:val="12"/>
        </w:rPr>
        <w:t>processed_resnet</w:t>
      </w:r>
      <w:proofErr w:type="spellEnd"/>
      <w:r w:rsidRPr="00BB6B35">
        <w:rPr>
          <w:color w:val="000000"/>
          <w:sz w:val="16"/>
          <w:szCs w:val="12"/>
        </w:rPr>
        <w:t>)</w:t>
      </w:r>
      <w:r w:rsidRPr="00BB6B35">
        <w:rPr>
          <w:color w:val="000000"/>
          <w:sz w:val="16"/>
          <w:szCs w:val="12"/>
        </w:rPr>
        <w:br/>
      </w:r>
      <w:r w:rsidRPr="00BB6B35">
        <w:rPr>
          <w:color w:val="000000"/>
          <w:sz w:val="16"/>
          <w:szCs w:val="12"/>
        </w:rPr>
        <w:br/>
        <w:t xml:space="preserve">  </w:t>
      </w:r>
      <w:r w:rsidRPr="00BB6B35">
        <w:rPr>
          <w:i/>
          <w:iCs/>
          <w:color w:val="808080"/>
          <w:sz w:val="16"/>
          <w:szCs w:val="12"/>
        </w:rPr>
        <w:t>#Display Image</w:t>
      </w:r>
      <w:r w:rsidRPr="00BB6B35">
        <w:rPr>
          <w:i/>
          <w:iCs/>
          <w:color w:val="808080"/>
          <w:sz w:val="16"/>
          <w:szCs w:val="12"/>
        </w:rPr>
        <w:br/>
        <w:t xml:space="preserve">  </w:t>
      </w:r>
      <w:proofErr w:type="spellStart"/>
      <w:r w:rsidRPr="00BB6B35">
        <w:rPr>
          <w:color w:val="000000"/>
          <w:sz w:val="16"/>
          <w:szCs w:val="12"/>
        </w:rPr>
        <w:t>plt.imshow</w:t>
      </w:r>
      <w:proofErr w:type="spellEnd"/>
      <w:r w:rsidRPr="00BB6B35">
        <w:rPr>
          <w:color w:val="000000"/>
          <w:sz w:val="16"/>
          <w:szCs w:val="12"/>
        </w:rPr>
        <w:t>(</w:t>
      </w:r>
      <w:proofErr w:type="spellStart"/>
      <w:r w:rsidRPr="00BB6B35">
        <w:rPr>
          <w:color w:val="000000"/>
          <w:sz w:val="16"/>
          <w:szCs w:val="12"/>
        </w:rPr>
        <w:t>image,</w:t>
      </w:r>
      <w:r w:rsidRPr="00BB6B35">
        <w:rPr>
          <w:color w:val="660099"/>
          <w:sz w:val="16"/>
          <w:szCs w:val="12"/>
        </w:rPr>
        <w:t>interpolation</w:t>
      </w:r>
      <w:proofErr w:type="spellEnd"/>
      <w:r w:rsidRPr="00BB6B35">
        <w:rPr>
          <w:color w:val="000000"/>
          <w:sz w:val="16"/>
          <w:szCs w:val="12"/>
        </w:rPr>
        <w:t>=</w:t>
      </w:r>
      <w:r w:rsidRPr="00BB6B35">
        <w:rPr>
          <w:b/>
          <w:bCs/>
          <w:color w:val="008080"/>
          <w:sz w:val="16"/>
          <w:szCs w:val="12"/>
        </w:rPr>
        <w:t>'nearest'</w:t>
      </w:r>
      <w:r w:rsidRPr="00BB6B35">
        <w:rPr>
          <w:color w:val="000000"/>
          <w:sz w:val="16"/>
          <w:szCs w:val="12"/>
        </w:rPr>
        <w:t xml:space="preserve">, </w:t>
      </w:r>
      <w:r w:rsidRPr="00BB6B35">
        <w:rPr>
          <w:color w:val="660099"/>
          <w:sz w:val="16"/>
          <w:szCs w:val="12"/>
        </w:rPr>
        <w:t>aspect</w:t>
      </w:r>
      <w:r w:rsidRPr="00BB6B35">
        <w:rPr>
          <w:color w:val="000000"/>
          <w:sz w:val="16"/>
          <w:szCs w:val="12"/>
        </w:rPr>
        <w:t>=</w:t>
      </w:r>
      <w:r w:rsidRPr="00BB6B35">
        <w:rPr>
          <w:b/>
          <w:bCs/>
          <w:color w:val="008080"/>
          <w:sz w:val="16"/>
          <w:szCs w:val="12"/>
        </w:rPr>
        <w:t>'auto'</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skimage.io.imshow</w:t>
      </w:r>
      <w:proofErr w:type="spellEnd"/>
      <w:r w:rsidRPr="00BB6B35">
        <w:rPr>
          <w:color w:val="000000"/>
          <w:sz w:val="16"/>
          <w:szCs w:val="12"/>
        </w:rPr>
        <w:t>(image1)</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w:t>
      </w:r>
      <w:proofErr w:type="spellStart"/>
      <w:r w:rsidRPr="00BB6B35">
        <w:rPr>
          <w:color w:val="000000"/>
          <w:sz w:val="16"/>
          <w:szCs w:val="12"/>
        </w:rPr>
        <w:t>image_resized</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(np.uint8(</w:t>
      </w:r>
      <w:proofErr w:type="spellStart"/>
      <w:r w:rsidRPr="00BB6B35">
        <w:rPr>
          <w:color w:val="000000"/>
          <w:sz w:val="16"/>
          <w:szCs w:val="12"/>
        </w:rPr>
        <w:t>numpy_image</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(np.uint8(</w:t>
      </w:r>
      <w:proofErr w:type="spellStart"/>
      <w:r w:rsidRPr="00BB6B35">
        <w:rPr>
          <w:color w:val="000000"/>
          <w:sz w:val="16"/>
          <w:szCs w:val="12"/>
        </w:rPr>
        <w:t>image_batch</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(np.uint8(</w:t>
      </w:r>
      <w:proofErr w:type="spellStart"/>
      <w:r w:rsidRPr="00BB6B35">
        <w:rPr>
          <w:color w:val="000000"/>
          <w:sz w:val="16"/>
          <w:szCs w:val="12"/>
        </w:rPr>
        <w:t>processed_xception</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 xml:space="preserve">() </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(np.uint8(processed_vgg16[</w:t>
      </w:r>
      <w:r w:rsidRPr="00BB6B35">
        <w:rPr>
          <w:color w:val="0000FF"/>
          <w:sz w:val="16"/>
          <w:szCs w:val="12"/>
        </w:rPr>
        <w:t>0</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 xml:space="preserve">() </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(np.uint8(processed_vgg19[</w:t>
      </w:r>
      <w:r w:rsidRPr="00BB6B35">
        <w:rPr>
          <w:color w:val="0000FF"/>
          <w:sz w:val="16"/>
          <w:szCs w:val="12"/>
        </w:rPr>
        <w:t>0</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 xml:space="preserve">() </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(np.uint8(</w:t>
      </w:r>
      <w:proofErr w:type="spellStart"/>
      <w:r w:rsidRPr="00BB6B35">
        <w:rPr>
          <w:color w:val="000000"/>
          <w:sz w:val="16"/>
          <w:szCs w:val="12"/>
        </w:rPr>
        <w:t>processed_resnet</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 xml:space="preserve">() </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(np.uint8(</w:t>
      </w:r>
      <w:proofErr w:type="spellStart"/>
      <w:r w:rsidRPr="00BB6B35">
        <w:rPr>
          <w:color w:val="000000"/>
          <w:sz w:val="16"/>
          <w:szCs w:val="12"/>
        </w:rPr>
        <w:t>processed_inception</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 xml:space="preserve">() </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(np.uint8(</w:t>
      </w:r>
      <w:proofErr w:type="spellStart"/>
      <w:r w:rsidRPr="00BB6B35">
        <w:rPr>
          <w:color w:val="000000"/>
          <w:sz w:val="16"/>
          <w:szCs w:val="12"/>
        </w:rPr>
        <w:t>processed_inception_resnet</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 xml:space="preserve">() </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(np.uint8(</w:t>
      </w:r>
      <w:proofErr w:type="spellStart"/>
      <w:r w:rsidRPr="00BB6B35">
        <w:rPr>
          <w:color w:val="000000"/>
          <w:sz w:val="16"/>
          <w:szCs w:val="12"/>
        </w:rPr>
        <w:t>processed_mobilenet</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 xml:space="preserve">()  </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(np.uint8(</w:t>
      </w:r>
      <w:proofErr w:type="spellStart"/>
      <w:r w:rsidRPr="00BB6B35">
        <w:rPr>
          <w:color w:val="000000"/>
          <w:sz w:val="16"/>
          <w:szCs w:val="12"/>
        </w:rPr>
        <w:t>processed_densenet</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 xml:space="preserve">() </w:t>
      </w:r>
      <w:r w:rsidRPr="00BB6B35">
        <w:rPr>
          <w:color w:val="000000"/>
          <w:sz w:val="16"/>
          <w:szCs w:val="12"/>
        </w:rPr>
        <w:br/>
        <w:t xml:space="preserve">  </w:t>
      </w:r>
      <w:proofErr w:type="spellStart"/>
      <w:r w:rsidRPr="00BB6B35">
        <w:rPr>
          <w:color w:val="000000"/>
          <w:sz w:val="16"/>
          <w:szCs w:val="12"/>
        </w:rPr>
        <w:t>plt.imshow</w:t>
      </w:r>
      <w:proofErr w:type="spellEnd"/>
      <w:r w:rsidRPr="00BB6B35">
        <w:rPr>
          <w:color w:val="000000"/>
          <w:sz w:val="16"/>
          <w:szCs w:val="12"/>
        </w:rPr>
        <w:t>(np.uint8(</w:t>
      </w:r>
      <w:proofErr w:type="spellStart"/>
      <w:r w:rsidRPr="00BB6B35">
        <w:rPr>
          <w:color w:val="000000"/>
          <w:sz w:val="16"/>
          <w:szCs w:val="12"/>
        </w:rPr>
        <w:t>processed_nasnet</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proofErr w:type="spellStart"/>
      <w:r w:rsidRPr="00BB6B35">
        <w:rPr>
          <w:color w:val="000000"/>
          <w:sz w:val="16"/>
          <w:szCs w:val="12"/>
        </w:rPr>
        <w:t>plt.show</w:t>
      </w:r>
      <w:proofErr w:type="spellEnd"/>
      <w:r w:rsidRPr="00BB6B35">
        <w:rPr>
          <w:color w:val="000000"/>
          <w:sz w:val="16"/>
          <w:szCs w:val="12"/>
        </w:rPr>
        <w:t xml:space="preserve">() </w:t>
      </w:r>
      <w:r w:rsidRPr="00BB6B35">
        <w:rPr>
          <w:color w:val="000000"/>
          <w:sz w:val="16"/>
          <w:szCs w:val="12"/>
        </w:rPr>
        <w:br/>
        <w:t xml:space="preserve">  </w:t>
      </w:r>
      <w:r w:rsidRPr="00BB6B35">
        <w:rPr>
          <w:i/>
          <w:iCs/>
          <w:color w:val="808080"/>
          <w:sz w:val="16"/>
          <w:szCs w:val="12"/>
        </w:rPr>
        <w:t># convert the probabilities to class labels</w:t>
      </w:r>
      <w:r w:rsidRPr="00BB6B35">
        <w:rPr>
          <w:i/>
          <w:iCs/>
          <w:color w:val="808080"/>
          <w:sz w:val="16"/>
          <w:szCs w:val="12"/>
        </w:rPr>
        <w:br/>
        <w:t xml:space="preserve">  # We will get top 5 predictions which is the default  </w:t>
      </w:r>
      <w:r w:rsidRPr="00BB6B35">
        <w:rPr>
          <w:i/>
          <w:iCs/>
          <w:color w:val="80808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w:t>
      </w:r>
      <w:proofErr w:type="spellStart"/>
      <w:r w:rsidRPr="00BB6B35">
        <w:rPr>
          <w:b/>
          <w:bCs/>
          <w:color w:val="008080"/>
          <w:sz w:val="16"/>
          <w:szCs w:val="12"/>
        </w:rPr>
        <w:t>Xception</w:t>
      </w:r>
      <w:proofErr w:type="spellEnd"/>
      <w:r w:rsidRPr="00BB6B35">
        <w:rPr>
          <w:b/>
          <w:bCs/>
          <w:color w:val="008080"/>
          <w:sz w:val="16"/>
          <w:szCs w:val="12"/>
        </w:rPr>
        <w:t>'</w:t>
      </w:r>
      <w:r w:rsidRPr="00BB6B35">
        <w:rPr>
          <w:color w:val="000000"/>
          <w:sz w:val="16"/>
          <w:szCs w:val="12"/>
        </w:rPr>
        <w:t>)</w:t>
      </w:r>
      <w:r w:rsidRPr="00BB6B35">
        <w:rPr>
          <w:color w:val="000000"/>
          <w:sz w:val="16"/>
          <w:szCs w:val="12"/>
        </w:rPr>
        <w:br/>
        <w:t xml:space="preserve">  </w:t>
      </w:r>
      <w:r w:rsidRPr="00BB6B35">
        <w:rPr>
          <w:b/>
          <w:bCs/>
          <w:color w:val="000080"/>
          <w:sz w:val="16"/>
          <w:szCs w:val="12"/>
        </w:rPr>
        <w:t xml:space="preserve">for </w:t>
      </w:r>
      <w:r w:rsidRPr="00BB6B35">
        <w:rPr>
          <w:color w:val="000000"/>
          <w:sz w:val="16"/>
          <w:szCs w:val="12"/>
        </w:rPr>
        <w:t xml:space="preserve">prediction </w:t>
      </w:r>
      <w:r w:rsidRPr="00BB6B35">
        <w:rPr>
          <w:b/>
          <w:bCs/>
          <w:color w:val="000080"/>
          <w:sz w:val="16"/>
          <w:szCs w:val="12"/>
        </w:rPr>
        <w:t xml:space="preserve">in </w:t>
      </w:r>
      <w:proofErr w:type="spellStart"/>
      <w:r w:rsidRPr="00BB6B35">
        <w:rPr>
          <w:color w:val="000000"/>
          <w:sz w:val="16"/>
          <w:szCs w:val="12"/>
        </w:rPr>
        <w:t>decode_predictions</w:t>
      </w:r>
      <w:proofErr w:type="spellEnd"/>
      <w:r w:rsidRPr="00BB6B35">
        <w:rPr>
          <w:color w:val="000000"/>
          <w:sz w:val="16"/>
          <w:szCs w:val="12"/>
        </w:rPr>
        <w:t>(</w:t>
      </w:r>
      <w:proofErr w:type="spellStart"/>
      <w:r w:rsidRPr="00BB6B35">
        <w:rPr>
          <w:color w:val="000000"/>
          <w:sz w:val="16"/>
          <w:szCs w:val="12"/>
        </w:rPr>
        <w:t>prediction_xception</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(prediction[</w:t>
      </w:r>
      <w:r w:rsidRPr="00BB6B35">
        <w:rPr>
          <w:color w:val="0000FF"/>
          <w:sz w:val="16"/>
          <w:szCs w:val="12"/>
        </w:rPr>
        <w:t>1</w:t>
      </w:r>
      <w:r w:rsidRPr="00BB6B35">
        <w:rPr>
          <w:color w:val="000000"/>
          <w:sz w:val="16"/>
          <w:szCs w:val="12"/>
        </w:rPr>
        <w:t>], prediction[</w:t>
      </w:r>
      <w:r w:rsidRPr="00BB6B35">
        <w:rPr>
          <w:color w:val="0000FF"/>
          <w:sz w:val="16"/>
          <w:szCs w:val="12"/>
        </w:rPr>
        <w:t>2</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'vgg16'</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b/>
          <w:bCs/>
          <w:color w:val="000080"/>
          <w:sz w:val="16"/>
          <w:szCs w:val="12"/>
        </w:rPr>
        <w:t xml:space="preserve">for </w:t>
      </w:r>
      <w:r w:rsidRPr="00BB6B35">
        <w:rPr>
          <w:color w:val="000000"/>
          <w:sz w:val="16"/>
          <w:szCs w:val="12"/>
        </w:rPr>
        <w:t xml:space="preserve">prediction </w:t>
      </w:r>
      <w:r w:rsidRPr="00BB6B35">
        <w:rPr>
          <w:b/>
          <w:bCs/>
          <w:color w:val="000080"/>
          <w:sz w:val="16"/>
          <w:szCs w:val="12"/>
        </w:rPr>
        <w:t xml:space="preserve">in </w:t>
      </w:r>
      <w:proofErr w:type="spellStart"/>
      <w:r w:rsidRPr="00BB6B35">
        <w:rPr>
          <w:color w:val="000000"/>
          <w:sz w:val="16"/>
          <w:szCs w:val="12"/>
        </w:rPr>
        <w:t>decode_predictions</w:t>
      </w:r>
      <w:proofErr w:type="spellEnd"/>
      <w:r w:rsidRPr="00BB6B35">
        <w:rPr>
          <w:color w:val="000000"/>
          <w:sz w:val="16"/>
          <w:szCs w:val="12"/>
        </w:rPr>
        <w:t>(prediction_vgg16)[</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(prediction[</w:t>
      </w:r>
      <w:r w:rsidRPr="00BB6B35">
        <w:rPr>
          <w:color w:val="0000FF"/>
          <w:sz w:val="16"/>
          <w:szCs w:val="12"/>
        </w:rPr>
        <w:t>1</w:t>
      </w:r>
      <w:r w:rsidRPr="00BB6B35">
        <w:rPr>
          <w:color w:val="000000"/>
          <w:sz w:val="16"/>
          <w:szCs w:val="12"/>
        </w:rPr>
        <w:t>], prediction[</w:t>
      </w:r>
      <w:r w:rsidRPr="00BB6B35">
        <w:rPr>
          <w:color w:val="0000FF"/>
          <w:sz w:val="16"/>
          <w:szCs w:val="12"/>
        </w:rPr>
        <w:t>2</w:t>
      </w:r>
      <w:r w:rsidRPr="00BB6B35">
        <w:rPr>
          <w:color w:val="000000"/>
          <w:sz w:val="16"/>
          <w:szCs w:val="12"/>
        </w:rPr>
        <w:t>])</w:t>
      </w:r>
      <w:r w:rsidRPr="00BB6B35">
        <w:rPr>
          <w:color w:val="000000"/>
          <w:sz w:val="16"/>
          <w:szCs w:val="12"/>
        </w:rPr>
        <w:br/>
      </w:r>
      <w:r w:rsidRPr="00BB6B35">
        <w:rPr>
          <w:color w:val="000000"/>
          <w:sz w:val="16"/>
          <w:szCs w:val="12"/>
        </w:rPr>
        <w:lastRenderedPageBreak/>
        <w:t xml:space="preserve">    </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'vgg19'</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b/>
          <w:bCs/>
          <w:color w:val="000080"/>
          <w:sz w:val="16"/>
          <w:szCs w:val="12"/>
        </w:rPr>
        <w:t xml:space="preserve">for </w:t>
      </w:r>
      <w:r w:rsidRPr="00BB6B35">
        <w:rPr>
          <w:color w:val="000000"/>
          <w:sz w:val="16"/>
          <w:szCs w:val="12"/>
        </w:rPr>
        <w:t xml:space="preserve">prediction </w:t>
      </w:r>
      <w:r w:rsidRPr="00BB6B35">
        <w:rPr>
          <w:b/>
          <w:bCs/>
          <w:color w:val="000080"/>
          <w:sz w:val="16"/>
          <w:szCs w:val="12"/>
        </w:rPr>
        <w:t xml:space="preserve">in </w:t>
      </w:r>
      <w:proofErr w:type="spellStart"/>
      <w:r w:rsidRPr="00BB6B35">
        <w:rPr>
          <w:color w:val="000000"/>
          <w:sz w:val="16"/>
          <w:szCs w:val="12"/>
        </w:rPr>
        <w:t>decode_predictions</w:t>
      </w:r>
      <w:proofErr w:type="spellEnd"/>
      <w:r w:rsidRPr="00BB6B35">
        <w:rPr>
          <w:color w:val="000000"/>
          <w:sz w:val="16"/>
          <w:szCs w:val="12"/>
        </w:rPr>
        <w:t>(prediction_vgg19)[</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(prediction[</w:t>
      </w:r>
      <w:r w:rsidRPr="00BB6B35">
        <w:rPr>
          <w:color w:val="0000FF"/>
          <w:sz w:val="16"/>
          <w:szCs w:val="12"/>
        </w:rPr>
        <w:t>1</w:t>
      </w:r>
      <w:r w:rsidRPr="00BB6B35">
        <w:rPr>
          <w:color w:val="000000"/>
          <w:sz w:val="16"/>
          <w:szCs w:val="12"/>
        </w:rPr>
        <w:t>], prediction[</w:t>
      </w:r>
      <w:r w:rsidRPr="00BB6B35">
        <w:rPr>
          <w:color w:val="0000FF"/>
          <w:sz w:val="16"/>
          <w:szCs w:val="12"/>
        </w:rPr>
        <w:t>2</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'Resnet'</w:t>
      </w:r>
      <w:r w:rsidRPr="00BB6B35">
        <w:rPr>
          <w:color w:val="000000"/>
          <w:sz w:val="16"/>
          <w:szCs w:val="12"/>
        </w:rPr>
        <w:t>)</w:t>
      </w:r>
      <w:r w:rsidRPr="00BB6B35">
        <w:rPr>
          <w:color w:val="000000"/>
          <w:sz w:val="16"/>
          <w:szCs w:val="12"/>
        </w:rPr>
        <w:br/>
        <w:t xml:space="preserve">  </w:t>
      </w:r>
      <w:r w:rsidRPr="00BB6B35">
        <w:rPr>
          <w:b/>
          <w:bCs/>
          <w:color w:val="000080"/>
          <w:sz w:val="16"/>
          <w:szCs w:val="12"/>
        </w:rPr>
        <w:t xml:space="preserve">for </w:t>
      </w:r>
      <w:r w:rsidRPr="00BB6B35">
        <w:rPr>
          <w:color w:val="000000"/>
          <w:sz w:val="16"/>
          <w:szCs w:val="12"/>
        </w:rPr>
        <w:t xml:space="preserve">prediction </w:t>
      </w:r>
      <w:r w:rsidRPr="00BB6B35">
        <w:rPr>
          <w:b/>
          <w:bCs/>
          <w:color w:val="000080"/>
          <w:sz w:val="16"/>
          <w:szCs w:val="12"/>
        </w:rPr>
        <w:t xml:space="preserve">in </w:t>
      </w:r>
      <w:proofErr w:type="spellStart"/>
      <w:r w:rsidRPr="00BB6B35">
        <w:rPr>
          <w:color w:val="000000"/>
          <w:sz w:val="16"/>
          <w:szCs w:val="12"/>
        </w:rPr>
        <w:t>decode_predictions</w:t>
      </w:r>
      <w:proofErr w:type="spellEnd"/>
      <w:r w:rsidRPr="00BB6B35">
        <w:rPr>
          <w:color w:val="000000"/>
          <w:sz w:val="16"/>
          <w:szCs w:val="12"/>
        </w:rPr>
        <w:t>(</w:t>
      </w:r>
      <w:proofErr w:type="spellStart"/>
      <w:r w:rsidRPr="00BB6B35">
        <w:rPr>
          <w:color w:val="000000"/>
          <w:sz w:val="16"/>
          <w:szCs w:val="12"/>
        </w:rPr>
        <w:t>prediction_resnet</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(prediction[</w:t>
      </w:r>
      <w:r w:rsidRPr="00BB6B35">
        <w:rPr>
          <w:color w:val="0000FF"/>
          <w:sz w:val="16"/>
          <w:szCs w:val="12"/>
        </w:rPr>
        <w:t>1</w:t>
      </w:r>
      <w:r w:rsidRPr="00BB6B35">
        <w:rPr>
          <w:color w:val="000000"/>
          <w:sz w:val="16"/>
          <w:szCs w:val="12"/>
        </w:rPr>
        <w:t>], prediction[</w:t>
      </w:r>
      <w:r w:rsidRPr="00BB6B35">
        <w:rPr>
          <w:color w:val="0000FF"/>
          <w:sz w:val="16"/>
          <w:szCs w:val="12"/>
        </w:rPr>
        <w:t>2</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r w:rsidRPr="00BB6B35">
        <w:rPr>
          <w:color w:val="000000"/>
          <w:sz w:val="16"/>
          <w:szCs w:val="12"/>
        </w:rPr>
        <w:br/>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w:t>
      </w:r>
      <w:proofErr w:type="spellStart"/>
      <w:r w:rsidRPr="00BB6B35">
        <w:rPr>
          <w:b/>
          <w:bCs/>
          <w:color w:val="008080"/>
          <w:sz w:val="16"/>
          <w:szCs w:val="12"/>
        </w:rPr>
        <w:t>Xception</w:t>
      </w:r>
      <w:proofErr w:type="spellEnd"/>
      <w:r w:rsidRPr="00BB6B35">
        <w:rPr>
          <w:b/>
          <w:bCs/>
          <w:color w:val="008080"/>
          <w:sz w:val="16"/>
          <w:szCs w:val="12"/>
        </w:rPr>
        <w:t>'</w:t>
      </w:r>
      <w:r w:rsidRPr="00BB6B35">
        <w:rPr>
          <w:color w:val="000000"/>
          <w:sz w:val="16"/>
          <w:szCs w:val="12"/>
        </w:rPr>
        <w:t>)</w:t>
      </w:r>
      <w:r w:rsidRPr="00BB6B35">
        <w:rPr>
          <w:color w:val="000000"/>
          <w:sz w:val="16"/>
          <w:szCs w:val="12"/>
        </w:rPr>
        <w:br/>
        <w:t xml:space="preserve">  </w:t>
      </w:r>
      <w:r w:rsidRPr="00BB6B35">
        <w:rPr>
          <w:b/>
          <w:bCs/>
          <w:color w:val="000080"/>
          <w:sz w:val="16"/>
          <w:szCs w:val="12"/>
        </w:rPr>
        <w:t xml:space="preserve">for </w:t>
      </w:r>
      <w:r w:rsidRPr="00BB6B35">
        <w:rPr>
          <w:color w:val="000000"/>
          <w:sz w:val="16"/>
          <w:szCs w:val="12"/>
        </w:rPr>
        <w:t xml:space="preserve">prediction </w:t>
      </w:r>
      <w:r w:rsidRPr="00BB6B35">
        <w:rPr>
          <w:b/>
          <w:bCs/>
          <w:color w:val="000080"/>
          <w:sz w:val="16"/>
          <w:szCs w:val="12"/>
        </w:rPr>
        <w:t xml:space="preserve">in </w:t>
      </w:r>
      <w:proofErr w:type="spellStart"/>
      <w:r w:rsidRPr="00BB6B35">
        <w:rPr>
          <w:color w:val="000000"/>
          <w:sz w:val="16"/>
          <w:szCs w:val="12"/>
        </w:rPr>
        <w:t>decode_predictions</w:t>
      </w:r>
      <w:proofErr w:type="spellEnd"/>
      <w:r w:rsidRPr="00BB6B35">
        <w:rPr>
          <w:color w:val="000000"/>
          <w:sz w:val="16"/>
          <w:szCs w:val="12"/>
        </w:rPr>
        <w:t>(</w:t>
      </w:r>
      <w:proofErr w:type="spellStart"/>
      <w:r w:rsidRPr="00BB6B35">
        <w:rPr>
          <w:color w:val="000000"/>
          <w:sz w:val="16"/>
          <w:szCs w:val="12"/>
        </w:rPr>
        <w:t>prediction_xception</w:t>
      </w:r>
      <w:proofErr w:type="spellEnd"/>
      <w:r w:rsidRPr="00BB6B35">
        <w:rPr>
          <w:color w:val="000000"/>
          <w:sz w:val="16"/>
          <w:szCs w:val="12"/>
        </w:rPr>
        <w:t>)[</w:t>
      </w:r>
      <w:r w:rsidRPr="00BB6B35">
        <w:rPr>
          <w:color w:val="0000FF"/>
          <w:sz w:val="16"/>
          <w:szCs w:val="12"/>
        </w:rPr>
        <w:t>0</w:t>
      </w:r>
      <w:r w:rsidRPr="00BB6B35">
        <w:rPr>
          <w:color w:val="000000"/>
          <w:sz w:val="16"/>
          <w:szCs w:val="12"/>
        </w:rPr>
        <w:t>]:</w:t>
      </w:r>
      <w:r w:rsidRPr="00BB6B35">
        <w:rPr>
          <w:color w:val="000000"/>
          <w:sz w:val="16"/>
          <w:szCs w:val="12"/>
        </w:rPr>
        <w:br/>
        <w:t xml:space="preserve">    </w:t>
      </w:r>
      <w:r w:rsidRPr="00BB6B35">
        <w:rPr>
          <w:color w:val="000080"/>
          <w:sz w:val="16"/>
          <w:szCs w:val="12"/>
        </w:rPr>
        <w:t>print</w:t>
      </w:r>
      <w:r w:rsidRPr="00BB6B35">
        <w:rPr>
          <w:color w:val="000000"/>
          <w:sz w:val="16"/>
          <w:szCs w:val="12"/>
        </w:rPr>
        <w:t>(prediction[</w:t>
      </w:r>
      <w:r w:rsidRPr="00BB6B35">
        <w:rPr>
          <w:color w:val="0000FF"/>
          <w:sz w:val="16"/>
          <w:szCs w:val="12"/>
        </w:rPr>
        <w:t>1</w:t>
      </w:r>
      <w:r w:rsidRPr="00BB6B35">
        <w:rPr>
          <w:color w:val="000000"/>
          <w:sz w:val="16"/>
          <w:szCs w:val="12"/>
        </w:rPr>
        <w:t>], prediction[</w:t>
      </w:r>
      <w:r w:rsidRPr="00BB6B35">
        <w:rPr>
          <w:color w:val="0000FF"/>
          <w:sz w:val="16"/>
          <w:szCs w:val="12"/>
        </w:rPr>
        <w:t>2</w:t>
      </w:r>
      <w:r w:rsidRPr="00BB6B35">
        <w:rPr>
          <w:color w:val="000000"/>
          <w:sz w:val="16"/>
          <w:szCs w:val="12"/>
        </w:rPr>
        <w:t>])</w:t>
      </w:r>
      <w:r w:rsidRPr="00BB6B35">
        <w:rPr>
          <w:color w:val="000000"/>
          <w:sz w:val="16"/>
          <w:szCs w:val="12"/>
        </w:rPr>
        <w:br/>
        <w:t xml:space="preserve">    </w:t>
      </w:r>
      <w:r w:rsidRPr="00BB6B35">
        <w:rPr>
          <w:color w:val="000000"/>
          <w:sz w:val="16"/>
          <w:szCs w:val="12"/>
        </w:rPr>
        <w:br/>
        <w:t xml:space="preserve">  </w:t>
      </w:r>
      <w:r w:rsidRPr="00BB6B35">
        <w:rPr>
          <w:color w:val="000080"/>
          <w:sz w:val="16"/>
          <w:szCs w:val="12"/>
        </w:rPr>
        <w:t>print</w:t>
      </w:r>
      <w:r w:rsidRPr="00BB6B35">
        <w:rPr>
          <w:color w:val="000000"/>
          <w:sz w:val="16"/>
          <w:szCs w:val="12"/>
        </w:rPr>
        <w:t>(</w:t>
      </w:r>
      <w:r w:rsidRPr="00BB6B35">
        <w:rPr>
          <w:b/>
          <w:bCs/>
          <w:color w:val="008080"/>
          <w:sz w:val="16"/>
          <w:szCs w:val="12"/>
        </w:rPr>
        <w:t>'           '</w:t>
      </w:r>
      <w:r w:rsidRPr="00BB6B35">
        <w:rPr>
          <w:color w:val="000000"/>
          <w:sz w:val="16"/>
          <w:szCs w:val="12"/>
        </w:rPr>
        <w:t>)</w:t>
      </w:r>
    </w:p>
    <w:p w14:paraId="6771D7A2" w14:textId="77777777" w:rsidR="00BB6B35" w:rsidRDefault="00BB6B35" w:rsidP="003572CB"/>
    <w:p w14:paraId="4195DB28" w14:textId="0CD2FCA2" w:rsidR="00BB6B35" w:rsidRDefault="00BB6B35">
      <w:r>
        <w:br w:type="page"/>
      </w:r>
    </w:p>
    <w:p w14:paraId="15327CAA" w14:textId="77777777" w:rsidR="003572CB" w:rsidRDefault="003572CB"/>
    <w:p w14:paraId="1594342A" w14:textId="24C34228" w:rsidR="003572CB" w:rsidRDefault="003572CB" w:rsidP="003572CB">
      <w:pPr>
        <w:pStyle w:val="Heading1"/>
        <w:rPr>
          <w:b/>
          <w:color w:val="000000" w:themeColor="text1"/>
        </w:rPr>
      </w:pPr>
      <w:bookmarkStart w:id="319" w:name="_Toc862763"/>
      <w:r w:rsidRPr="003572CB">
        <w:rPr>
          <w:b/>
          <w:color w:val="000000" w:themeColor="text1"/>
        </w:rPr>
        <w:t>List of Figures</w:t>
      </w:r>
      <w:bookmarkEnd w:id="319"/>
    </w:p>
    <w:p w14:paraId="05B16FDD" w14:textId="6B5136D2" w:rsidR="00FD5797" w:rsidRDefault="00B40857">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852388" w:history="1">
        <w:r w:rsidR="00FD5797" w:rsidRPr="00C01359">
          <w:rPr>
            <w:rStyle w:val="Hyperlink"/>
            <w:noProof/>
          </w:rPr>
          <w:t>Figure 1 Example of Image classification</w:t>
        </w:r>
        <w:r w:rsidR="00FD5797">
          <w:rPr>
            <w:noProof/>
            <w:webHidden/>
          </w:rPr>
          <w:tab/>
        </w:r>
        <w:r w:rsidR="00FD5797">
          <w:rPr>
            <w:noProof/>
            <w:webHidden/>
          </w:rPr>
          <w:fldChar w:fldCharType="begin"/>
        </w:r>
        <w:r w:rsidR="00FD5797">
          <w:rPr>
            <w:noProof/>
            <w:webHidden/>
          </w:rPr>
          <w:instrText xml:space="preserve"> PAGEREF _Toc852388 \h </w:instrText>
        </w:r>
        <w:r w:rsidR="00FD5797">
          <w:rPr>
            <w:noProof/>
            <w:webHidden/>
          </w:rPr>
        </w:r>
        <w:r w:rsidR="00FD5797">
          <w:rPr>
            <w:noProof/>
            <w:webHidden/>
          </w:rPr>
          <w:fldChar w:fldCharType="separate"/>
        </w:r>
        <w:r w:rsidR="00FD5797">
          <w:rPr>
            <w:noProof/>
            <w:webHidden/>
          </w:rPr>
          <w:t>8</w:t>
        </w:r>
        <w:r w:rsidR="00FD5797">
          <w:rPr>
            <w:noProof/>
            <w:webHidden/>
          </w:rPr>
          <w:fldChar w:fldCharType="end"/>
        </w:r>
      </w:hyperlink>
    </w:p>
    <w:p w14:paraId="031D19E6" w14:textId="7F8EC9C3" w:rsidR="00FD5797" w:rsidRDefault="00EC460D">
      <w:pPr>
        <w:pStyle w:val="TableofFigures"/>
        <w:tabs>
          <w:tab w:val="right" w:leader="dot" w:pos="9350"/>
        </w:tabs>
        <w:rPr>
          <w:rFonts w:eastAsiaTheme="minorEastAsia"/>
          <w:noProof/>
        </w:rPr>
      </w:pPr>
      <w:hyperlink w:anchor="_Toc852389" w:history="1">
        <w:r w:rsidR="00FD5797" w:rsidRPr="00C01359">
          <w:rPr>
            <w:rStyle w:val="Hyperlink"/>
            <w:noProof/>
          </w:rPr>
          <w:t>Figure 2Example of Image segmentation</w:t>
        </w:r>
        <w:r w:rsidR="00FD5797">
          <w:rPr>
            <w:noProof/>
            <w:webHidden/>
          </w:rPr>
          <w:tab/>
        </w:r>
        <w:r w:rsidR="00FD5797">
          <w:rPr>
            <w:noProof/>
            <w:webHidden/>
          </w:rPr>
          <w:fldChar w:fldCharType="begin"/>
        </w:r>
        <w:r w:rsidR="00FD5797">
          <w:rPr>
            <w:noProof/>
            <w:webHidden/>
          </w:rPr>
          <w:instrText xml:space="preserve"> PAGEREF _Toc852389 \h </w:instrText>
        </w:r>
        <w:r w:rsidR="00FD5797">
          <w:rPr>
            <w:noProof/>
            <w:webHidden/>
          </w:rPr>
        </w:r>
        <w:r w:rsidR="00FD5797">
          <w:rPr>
            <w:noProof/>
            <w:webHidden/>
          </w:rPr>
          <w:fldChar w:fldCharType="separate"/>
        </w:r>
        <w:r w:rsidR="00FD5797">
          <w:rPr>
            <w:noProof/>
            <w:webHidden/>
          </w:rPr>
          <w:t>8</w:t>
        </w:r>
        <w:r w:rsidR="00FD5797">
          <w:rPr>
            <w:noProof/>
            <w:webHidden/>
          </w:rPr>
          <w:fldChar w:fldCharType="end"/>
        </w:r>
      </w:hyperlink>
    </w:p>
    <w:p w14:paraId="0E775144" w14:textId="6CE1546A" w:rsidR="00FD5797" w:rsidRDefault="00EC460D">
      <w:pPr>
        <w:pStyle w:val="TableofFigures"/>
        <w:tabs>
          <w:tab w:val="right" w:leader="dot" w:pos="9350"/>
        </w:tabs>
        <w:rPr>
          <w:rFonts w:eastAsiaTheme="minorEastAsia"/>
          <w:noProof/>
        </w:rPr>
      </w:pPr>
      <w:hyperlink w:anchor="_Toc852390" w:history="1">
        <w:r w:rsidR="00FD5797" w:rsidRPr="00C01359">
          <w:rPr>
            <w:rStyle w:val="Hyperlink"/>
            <w:noProof/>
          </w:rPr>
          <w:t>Figure 3 Instance Segmentation</w:t>
        </w:r>
        <w:r w:rsidR="00FD5797">
          <w:rPr>
            <w:noProof/>
            <w:webHidden/>
          </w:rPr>
          <w:tab/>
        </w:r>
        <w:r w:rsidR="00FD5797">
          <w:rPr>
            <w:noProof/>
            <w:webHidden/>
          </w:rPr>
          <w:fldChar w:fldCharType="begin"/>
        </w:r>
        <w:r w:rsidR="00FD5797">
          <w:rPr>
            <w:noProof/>
            <w:webHidden/>
          </w:rPr>
          <w:instrText xml:space="preserve"> PAGEREF _Toc852390 \h </w:instrText>
        </w:r>
        <w:r w:rsidR="00FD5797">
          <w:rPr>
            <w:noProof/>
            <w:webHidden/>
          </w:rPr>
        </w:r>
        <w:r w:rsidR="00FD5797">
          <w:rPr>
            <w:noProof/>
            <w:webHidden/>
          </w:rPr>
          <w:fldChar w:fldCharType="separate"/>
        </w:r>
        <w:r w:rsidR="00FD5797">
          <w:rPr>
            <w:noProof/>
            <w:webHidden/>
          </w:rPr>
          <w:t>9</w:t>
        </w:r>
        <w:r w:rsidR="00FD5797">
          <w:rPr>
            <w:noProof/>
            <w:webHidden/>
          </w:rPr>
          <w:fldChar w:fldCharType="end"/>
        </w:r>
      </w:hyperlink>
    </w:p>
    <w:p w14:paraId="127566D7" w14:textId="248BE458" w:rsidR="00FD5797" w:rsidRDefault="00EC460D">
      <w:pPr>
        <w:pStyle w:val="TableofFigures"/>
        <w:tabs>
          <w:tab w:val="right" w:leader="dot" w:pos="9350"/>
        </w:tabs>
        <w:rPr>
          <w:rFonts w:eastAsiaTheme="minorEastAsia"/>
          <w:noProof/>
        </w:rPr>
      </w:pPr>
      <w:hyperlink w:anchor="_Toc852391" w:history="1">
        <w:r w:rsidR="00FD5797" w:rsidRPr="00C01359">
          <w:rPr>
            <w:rStyle w:val="Hyperlink"/>
            <w:noProof/>
          </w:rPr>
          <w:t>Figure 4 Image as matrix</w:t>
        </w:r>
        <w:r w:rsidR="00FD5797">
          <w:rPr>
            <w:noProof/>
            <w:webHidden/>
          </w:rPr>
          <w:tab/>
        </w:r>
        <w:r w:rsidR="00FD5797">
          <w:rPr>
            <w:noProof/>
            <w:webHidden/>
          </w:rPr>
          <w:fldChar w:fldCharType="begin"/>
        </w:r>
        <w:r w:rsidR="00FD5797">
          <w:rPr>
            <w:noProof/>
            <w:webHidden/>
          </w:rPr>
          <w:instrText xml:space="preserve"> PAGEREF _Toc852391 \h </w:instrText>
        </w:r>
        <w:r w:rsidR="00FD5797">
          <w:rPr>
            <w:noProof/>
            <w:webHidden/>
          </w:rPr>
        </w:r>
        <w:r w:rsidR="00FD5797">
          <w:rPr>
            <w:noProof/>
            <w:webHidden/>
          </w:rPr>
          <w:fldChar w:fldCharType="separate"/>
        </w:r>
        <w:r w:rsidR="00FD5797">
          <w:rPr>
            <w:noProof/>
            <w:webHidden/>
          </w:rPr>
          <w:t>9</w:t>
        </w:r>
        <w:r w:rsidR="00FD5797">
          <w:rPr>
            <w:noProof/>
            <w:webHidden/>
          </w:rPr>
          <w:fldChar w:fldCharType="end"/>
        </w:r>
      </w:hyperlink>
    </w:p>
    <w:p w14:paraId="3CF6F503" w14:textId="3E469CC0" w:rsidR="00FD5797" w:rsidRDefault="00EC460D">
      <w:pPr>
        <w:pStyle w:val="TableofFigures"/>
        <w:tabs>
          <w:tab w:val="right" w:leader="dot" w:pos="9350"/>
        </w:tabs>
        <w:rPr>
          <w:rFonts w:eastAsiaTheme="minorEastAsia"/>
          <w:noProof/>
        </w:rPr>
      </w:pPr>
      <w:hyperlink w:anchor="_Toc852392" w:history="1">
        <w:r w:rsidR="00FD5797" w:rsidRPr="00C01359">
          <w:rPr>
            <w:rStyle w:val="Hyperlink"/>
            <w:noProof/>
          </w:rPr>
          <w:t>Figure 5 Image and filter matrix</w:t>
        </w:r>
        <w:r w:rsidR="00FD5797">
          <w:rPr>
            <w:noProof/>
            <w:webHidden/>
          </w:rPr>
          <w:tab/>
        </w:r>
        <w:r w:rsidR="00FD5797">
          <w:rPr>
            <w:noProof/>
            <w:webHidden/>
          </w:rPr>
          <w:fldChar w:fldCharType="begin"/>
        </w:r>
        <w:r w:rsidR="00FD5797">
          <w:rPr>
            <w:noProof/>
            <w:webHidden/>
          </w:rPr>
          <w:instrText xml:space="preserve"> PAGEREF _Toc852392 \h </w:instrText>
        </w:r>
        <w:r w:rsidR="00FD5797">
          <w:rPr>
            <w:noProof/>
            <w:webHidden/>
          </w:rPr>
        </w:r>
        <w:r w:rsidR="00FD5797">
          <w:rPr>
            <w:noProof/>
            <w:webHidden/>
          </w:rPr>
          <w:fldChar w:fldCharType="separate"/>
        </w:r>
        <w:r w:rsidR="00FD5797">
          <w:rPr>
            <w:noProof/>
            <w:webHidden/>
          </w:rPr>
          <w:t>10</w:t>
        </w:r>
        <w:r w:rsidR="00FD5797">
          <w:rPr>
            <w:noProof/>
            <w:webHidden/>
          </w:rPr>
          <w:fldChar w:fldCharType="end"/>
        </w:r>
      </w:hyperlink>
    </w:p>
    <w:p w14:paraId="692242B0" w14:textId="3D7CF714" w:rsidR="00FD5797" w:rsidRDefault="00EC460D">
      <w:pPr>
        <w:pStyle w:val="TableofFigures"/>
        <w:tabs>
          <w:tab w:val="right" w:leader="dot" w:pos="9350"/>
        </w:tabs>
        <w:rPr>
          <w:rFonts w:eastAsiaTheme="minorEastAsia"/>
          <w:noProof/>
        </w:rPr>
      </w:pPr>
      <w:hyperlink w:anchor="_Toc852393" w:history="1">
        <w:r w:rsidR="00FD5797" w:rsidRPr="00C01359">
          <w:rPr>
            <w:rStyle w:val="Hyperlink"/>
            <w:noProof/>
          </w:rPr>
          <w:t>Figure 6 resulted convoluted Feature</w:t>
        </w:r>
        <w:r w:rsidR="00FD5797">
          <w:rPr>
            <w:noProof/>
            <w:webHidden/>
          </w:rPr>
          <w:tab/>
        </w:r>
        <w:r w:rsidR="00FD5797">
          <w:rPr>
            <w:noProof/>
            <w:webHidden/>
          </w:rPr>
          <w:fldChar w:fldCharType="begin"/>
        </w:r>
        <w:r w:rsidR="00FD5797">
          <w:rPr>
            <w:noProof/>
            <w:webHidden/>
          </w:rPr>
          <w:instrText xml:space="preserve"> PAGEREF _Toc852393 \h </w:instrText>
        </w:r>
        <w:r w:rsidR="00FD5797">
          <w:rPr>
            <w:noProof/>
            <w:webHidden/>
          </w:rPr>
        </w:r>
        <w:r w:rsidR="00FD5797">
          <w:rPr>
            <w:noProof/>
            <w:webHidden/>
          </w:rPr>
          <w:fldChar w:fldCharType="separate"/>
        </w:r>
        <w:r w:rsidR="00FD5797">
          <w:rPr>
            <w:noProof/>
            <w:webHidden/>
          </w:rPr>
          <w:t>10</w:t>
        </w:r>
        <w:r w:rsidR="00FD5797">
          <w:rPr>
            <w:noProof/>
            <w:webHidden/>
          </w:rPr>
          <w:fldChar w:fldCharType="end"/>
        </w:r>
      </w:hyperlink>
    </w:p>
    <w:p w14:paraId="62654888" w14:textId="34AC62C5" w:rsidR="00FD5797" w:rsidRDefault="00EC460D">
      <w:pPr>
        <w:pStyle w:val="TableofFigures"/>
        <w:tabs>
          <w:tab w:val="right" w:leader="dot" w:pos="9350"/>
        </w:tabs>
        <w:rPr>
          <w:rFonts w:eastAsiaTheme="minorEastAsia"/>
          <w:noProof/>
        </w:rPr>
      </w:pPr>
      <w:hyperlink w:anchor="_Toc852394" w:history="1">
        <w:r w:rsidR="00FD5797" w:rsidRPr="00C01359">
          <w:rPr>
            <w:rStyle w:val="Hyperlink"/>
            <w:noProof/>
          </w:rPr>
          <w:t>Figure 7 Pooling and Stride</w:t>
        </w:r>
        <w:r w:rsidR="00FD5797">
          <w:rPr>
            <w:noProof/>
            <w:webHidden/>
          </w:rPr>
          <w:tab/>
        </w:r>
        <w:r w:rsidR="00FD5797">
          <w:rPr>
            <w:noProof/>
            <w:webHidden/>
          </w:rPr>
          <w:fldChar w:fldCharType="begin"/>
        </w:r>
        <w:r w:rsidR="00FD5797">
          <w:rPr>
            <w:noProof/>
            <w:webHidden/>
          </w:rPr>
          <w:instrText xml:space="preserve"> PAGEREF _Toc852394 \h </w:instrText>
        </w:r>
        <w:r w:rsidR="00FD5797">
          <w:rPr>
            <w:noProof/>
            <w:webHidden/>
          </w:rPr>
        </w:r>
        <w:r w:rsidR="00FD5797">
          <w:rPr>
            <w:noProof/>
            <w:webHidden/>
          </w:rPr>
          <w:fldChar w:fldCharType="separate"/>
        </w:r>
        <w:r w:rsidR="00FD5797">
          <w:rPr>
            <w:noProof/>
            <w:webHidden/>
          </w:rPr>
          <w:t>11</w:t>
        </w:r>
        <w:r w:rsidR="00FD5797">
          <w:rPr>
            <w:noProof/>
            <w:webHidden/>
          </w:rPr>
          <w:fldChar w:fldCharType="end"/>
        </w:r>
      </w:hyperlink>
    </w:p>
    <w:p w14:paraId="629C6724" w14:textId="0669AFBC" w:rsidR="00FD5797" w:rsidRDefault="00EC460D">
      <w:pPr>
        <w:pStyle w:val="TableofFigures"/>
        <w:tabs>
          <w:tab w:val="right" w:leader="dot" w:pos="9350"/>
        </w:tabs>
        <w:rPr>
          <w:rFonts w:eastAsiaTheme="minorEastAsia"/>
          <w:noProof/>
        </w:rPr>
      </w:pPr>
      <w:hyperlink w:anchor="_Toc852395" w:history="1">
        <w:r w:rsidR="00FD5797" w:rsidRPr="00C01359">
          <w:rPr>
            <w:rStyle w:val="Hyperlink"/>
            <w:noProof/>
          </w:rPr>
          <w:t>Figure 8 Convolutional network structure</w:t>
        </w:r>
        <w:r w:rsidR="00FD5797">
          <w:rPr>
            <w:noProof/>
            <w:webHidden/>
          </w:rPr>
          <w:tab/>
        </w:r>
        <w:r w:rsidR="00FD5797">
          <w:rPr>
            <w:noProof/>
            <w:webHidden/>
          </w:rPr>
          <w:fldChar w:fldCharType="begin"/>
        </w:r>
        <w:r w:rsidR="00FD5797">
          <w:rPr>
            <w:noProof/>
            <w:webHidden/>
          </w:rPr>
          <w:instrText xml:space="preserve"> PAGEREF _Toc852395 \h </w:instrText>
        </w:r>
        <w:r w:rsidR="00FD5797">
          <w:rPr>
            <w:noProof/>
            <w:webHidden/>
          </w:rPr>
        </w:r>
        <w:r w:rsidR="00FD5797">
          <w:rPr>
            <w:noProof/>
            <w:webHidden/>
          </w:rPr>
          <w:fldChar w:fldCharType="separate"/>
        </w:r>
        <w:r w:rsidR="00FD5797">
          <w:rPr>
            <w:noProof/>
            <w:webHidden/>
          </w:rPr>
          <w:t>11</w:t>
        </w:r>
        <w:r w:rsidR="00FD5797">
          <w:rPr>
            <w:noProof/>
            <w:webHidden/>
          </w:rPr>
          <w:fldChar w:fldCharType="end"/>
        </w:r>
      </w:hyperlink>
    </w:p>
    <w:p w14:paraId="252DB2D6" w14:textId="5F2FC9A7" w:rsidR="00FD5797" w:rsidRDefault="00EC460D">
      <w:pPr>
        <w:pStyle w:val="TableofFigures"/>
        <w:tabs>
          <w:tab w:val="right" w:leader="dot" w:pos="9350"/>
        </w:tabs>
        <w:rPr>
          <w:rFonts w:eastAsiaTheme="minorEastAsia"/>
          <w:noProof/>
        </w:rPr>
      </w:pPr>
      <w:hyperlink w:anchor="_Toc852396" w:history="1">
        <w:r w:rsidR="00FD5797" w:rsidRPr="00C01359">
          <w:rPr>
            <w:rStyle w:val="Hyperlink"/>
            <w:noProof/>
          </w:rPr>
          <w:t>Figure 9 Keras Logo</w:t>
        </w:r>
        <w:r w:rsidR="00FD5797">
          <w:rPr>
            <w:noProof/>
            <w:webHidden/>
          </w:rPr>
          <w:tab/>
        </w:r>
        <w:r w:rsidR="00FD5797">
          <w:rPr>
            <w:noProof/>
            <w:webHidden/>
          </w:rPr>
          <w:fldChar w:fldCharType="begin"/>
        </w:r>
        <w:r w:rsidR="00FD5797">
          <w:rPr>
            <w:noProof/>
            <w:webHidden/>
          </w:rPr>
          <w:instrText xml:space="preserve"> PAGEREF _Toc852396 \h </w:instrText>
        </w:r>
        <w:r w:rsidR="00FD5797">
          <w:rPr>
            <w:noProof/>
            <w:webHidden/>
          </w:rPr>
        </w:r>
        <w:r w:rsidR="00FD5797">
          <w:rPr>
            <w:noProof/>
            <w:webHidden/>
          </w:rPr>
          <w:fldChar w:fldCharType="separate"/>
        </w:r>
        <w:r w:rsidR="00FD5797">
          <w:rPr>
            <w:noProof/>
            <w:webHidden/>
          </w:rPr>
          <w:t>11</w:t>
        </w:r>
        <w:r w:rsidR="00FD5797">
          <w:rPr>
            <w:noProof/>
            <w:webHidden/>
          </w:rPr>
          <w:fldChar w:fldCharType="end"/>
        </w:r>
      </w:hyperlink>
    </w:p>
    <w:p w14:paraId="65327EA7" w14:textId="2E19AB10" w:rsidR="00FD5797" w:rsidRDefault="00EC460D">
      <w:pPr>
        <w:pStyle w:val="TableofFigures"/>
        <w:tabs>
          <w:tab w:val="right" w:leader="dot" w:pos="9350"/>
        </w:tabs>
        <w:rPr>
          <w:rFonts w:eastAsiaTheme="minorEastAsia"/>
          <w:noProof/>
        </w:rPr>
      </w:pPr>
      <w:hyperlink w:anchor="_Toc852397" w:history="1">
        <w:r w:rsidR="00FD5797" w:rsidRPr="00C01359">
          <w:rPr>
            <w:rStyle w:val="Hyperlink"/>
            <w:noProof/>
          </w:rPr>
          <w:t>Figure 10 TensorFlow logo</w:t>
        </w:r>
        <w:r w:rsidR="00FD5797">
          <w:rPr>
            <w:noProof/>
            <w:webHidden/>
          </w:rPr>
          <w:tab/>
        </w:r>
        <w:r w:rsidR="00FD5797">
          <w:rPr>
            <w:noProof/>
            <w:webHidden/>
          </w:rPr>
          <w:fldChar w:fldCharType="begin"/>
        </w:r>
        <w:r w:rsidR="00FD5797">
          <w:rPr>
            <w:noProof/>
            <w:webHidden/>
          </w:rPr>
          <w:instrText xml:space="preserve"> PAGEREF _Toc852397 \h </w:instrText>
        </w:r>
        <w:r w:rsidR="00FD5797">
          <w:rPr>
            <w:noProof/>
            <w:webHidden/>
          </w:rPr>
        </w:r>
        <w:r w:rsidR="00FD5797">
          <w:rPr>
            <w:noProof/>
            <w:webHidden/>
          </w:rPr>
          <w:fldChar w:fldCharType="separate"/>
        </w:r>
        <w:r w:rsidR="00FD5797">
          <w:rPr>
            <w:noProof/>
            <w:webHidden/>
          </w:rPr>
          <w:t>12</w:t>
        </w:r>
        <w:r w:rsidR="00FD5797">
          <w:rPr>
            <w:noProof/>
            <w:webHidden/>
          </w:rPr>
          <w:fldChar w:fldCharType="end"/>
        </w:r>
      </w:hyperlink>
    </w:p>
    <w:p w14:paraId="5D31AE5F" w14:textId="124AD215" w:rsidR="00FD5797" w:rsidRDefault="00EC460D">
      <w:pPr>
        <w:pStyle w:val="TableofFigures"/>
        <w:tabs>
          <w:tab w:val="right" w:leader="dot" w:pos="9350"/>
        </w:tabs>
        <w:rPr>
          <w:rFonts w:eastAsiaTheme="minorEastAsia"/>
          <w:noProof/>
        </w:rPr>
      </w:pPr>
      <w:hyperlink w:anchor="_Toc852398" w:history="1">
        <w:r w:rsidR="00FD5797" w:rsidRPr="00C01359">
          <w:rPr>
            <w:rStyle w:val="Hyperlink"/>
            <w:noProof/>
          </w:rPr>
          <w:t>Figure 11Residual model in Resnet source [11]</w:t>
        </w:r>
        <w:r w:rsidR="00FD5797">
          <w:rPr>
            <w:noProof/>
            <w:webHidden/>
          </w:rPr>
          <w:tab/>
        </w:r>
        <w:r w:rsidR="00FD5797">
          <w:rPr>
            <w:noProof/>
            <w:webHidden/>
          </w:rPr>
          <w:fldChar w:fldCharType="begin"/>
        </w:r>
        <w:r w:rsidR="00FD5797">
          <w:rPr>
            <w:noProof/>
            <w:webHidden/>
          </w:rPr>
          <w:instrText xml:space="preserve"> PAGEREF _Toc852398 \h </w:instrText>
        </w:r>
        <w:r w:rsidR="00FD5797">
          <w:rPr>
            <w:noProof/>
            <w:webHidden/>
          </w:rPr>
        </w:r>
        <w:r w:rsidR="00FD5797">
          <w:rPr>
            <w:noProof/>
            <w:webHidden/>
          </w:rPr>
          <w:fldChar w:fldCharType="separate"/>
        </w:r>
        <w:r w:rsidR="00FD5797">
          <w:rPr>
            <w:noProof/>
            <w:webHidden/>
          </w:rPr>
          <w:t>13</w:t>
        </w:r>
        <w:r w:rsidR="00FD5797">
          <w:rPr>
            <w:noProof/>
            <w:webHidden/>
          </w:rPr>
          <w:fldChar w:fldCharType="end"/>
        </w:r>
      </w:hyperlink>
    </w:p>
    <w:p w14:paraId="55FB6D51" w14:textId="35167007" w:rsidR="00FD5797" w:rsidRDefault="00EC460D">
      <w:pPr>
        <w:pStyle w:val="TableofFigures"/>
        <w:tabs>
          <w:tab w:val="right" w:leader="dot" w:pos="9350"/>
        </w:tabs>
        <w:rPr>
          <w:rFonts w:eastAsiaTheme="minorEastAsia"/>
          <w:noProof/>
        </w:rPr>
      </w:pPr>
      <w:hyperlink w:anchor="_Toc852399" w:history="1">
        <w:r w:rsidR="00FD5797" w:rsidRPr="00C01359">
          <w:rPr>
            <w:rStyle w:val="Hyperlink"/>
            <w:noProof/>
          </w:rPr>
          <w:t>Figure 12 mobile net architecture</w:t>
        </w:r>
        <w:r w:rsidR="00FD5797">
          <w:rPr>
            <w:noProof/>
            <w:webHidden/>
          </w:rPr>
          <w:tab/>
        </w:r>
        <w:r w:rsidR="00FD5797">
          <w:rPr>
            <w:noProof/>
            <w:webHidden/>
          </w:rPr>
          <w:fldChar w:fldCharType="begin"/>
        </w:r>
        <w:r w:rsidR="00FD5797">
          <w:rPr>
            <w:noProof/>
            <w:webHidden/>
          </w:rPr>
          <w:instrText xml:space="preserve"> PAGEREF _Toc852399 \h </w:instrText>
        </w:r>
        <w:r w:rsidR="00FD5797">
          <w:rPr>
            <w:noProof/>
            <w:webHidden/>
          </w:rPr>
        </w:r>
        <w:r w:rsidR="00FD5797">
          <w:rPr>
            <w:noProof/>
            <w:webHidden/>
          </w:rPr>
          <w:fldChar w:fldCharType="separate"/>
        </w:r>
        <w:r w:rsidR="00FD5797">
          <w:rPr>
            <w:noProof/>
            <w:webHidden/>
          </w:rPr>
          <w:t>14</w:t>
        </w:r>
        <w:r w:rsidR="00FD5797">
          <w:rPr>
            <w:noProof/>
            <w:webHidden/>
          </w:rPr>
          <w:fldChar w:fldCharType="end"/>
        </w:r>
      </w:hyperlink>
    </w:p>
    <w:p w14:paraId="299DB177" w14:textId="6BA99EE0" w:rsidR="00FD5797" w:rsidRDefault="00EC460D">
      <w:pPr>
        <w:pStyle w:val="TableofFigures"/>
        <w:tabs>
          <w:tab w:val="right" w:leader="dot" w:pos="9350"/>
        </w:tabs>
        <w:rPr>
          <w:rFonts w:eastAsiaTheme="minorEastAsia"/>
          <w:noProof/>
        </w:rPr>
      </w:pPr>
      <w:hyperlink w:anchor="_Toc852400" w:history="1">
        <w:r w:rsidR="00FD5797" w:rsidRPr="00C01359">
          <w:rPr>
            <w:rStyle w:val="Hyperlink"/>
            <w:noProof/>
          </w:rPr>
          <w:t>Figure 13Figure 12pitch with -90</w:t>
        </w:r>
        <w:r w:rsidR="00FD5797">
          <w:rPr>
            <w:noProof/>
            <w:webHidden/>
          </w:rPr>
          <w:tab/>
        </w:r>
        <w:r w:rsidR="00FD5797">
          <w:rPr>
            <w:noProof/>
            <w:webHidden/>
          </w:rPr>
          <w:fldChar w:fldCharType="begin"/>
        </w:r>
        <w:r w:rsidR="00FD5797">
          <w:rPr>
            <w:noProof/>
            <w:webHidden/>
          </w:rPr>
          <w:instrText xml:space="preserve"> PAGEREF _Toc852400 \h </w:instrText>
        </w:r>
        <w:r w:rsidR="00FD5797">
          <w:rPr>
            <w:noProof/>
            <w:webHidden/>
          </w:rPr>
        </w:r>
        <w:r w:rsidR="00FD5797">
          <w:rPr>
            <w:noProof/>
            <w:webHidden/>
          </w:rPr>
          <w:fldChar w:fldCharType="separate"/>
        </w:r>
        <w:r w:rsidR="00FD5797">
          <w:rPr>
            <w:noProof/>
            <w:webHidden/>
          </w:rPr>
          <w:t>16</w:t>
        </w:r>
        <w:r w:rsidR="00FD5797">
          <w:rPr>
            <w:noProof/>
            <w:webHidden/>
          </w:rPr>
          <w:fldChar w:fldCharType="end"/>
        </w:r>
      </w:hyperlink>
    </w:p>
    <w:p w14:paraId="21ADF16F" w14:textId="6AD20952" w:rsidR="00FD5797" w:rsidRDefault="00EC460D">
      <w:pPr>
        <w:pStyle w:val="TableofFigures"/>
        <w:tabs>
          <w:tab w:val="right" w:leader="dot" w:pos="9350"/>
        </w:tabs>
        <w:rPr>
          <w:rFonts w:eastAsiaTheme="minorEastAsia"/>
          <w:noProof/>
        </w:rPr>
      </w:pPr>
      <w:hyperlink w:anchor="_Toc852401" w:history="1">
        <w:r w:rsidR="00FD5797" w:rsidRPr="00C01359">
          <w:rPr>
            <w:rStyle w:val="Hyperlink"/>
            <w:noProof/>
          </w:rPr>
          <w:t>Figure 14 pitch with 90</w:t>
        </w:r>
        <w:r w:rsidR="00FD5797">
          <w:rPr>
            <w:noProof/>
            <w:webHidden/>
          </w:rPr>
          <w:tab/>
        </w:r>
        <w:r w:rsidR="00FD5797">
          <w:rPr>
            <w:noProof/>
            <w:webHidden/>
          </w:rPr>
          <w:fldChar w:fldCharType="begin"/>
        </w:r>
        <w:r w:rsidR="00FD5797">
          <w:rPr>
            <w:noProof/>
            <w:webHidden/>
          </w:rPr>
          <w:instrText xml:space="preserve"> PAGEREF _Toc852401 \h </w:instrText>
        </w:r>
        <w:r w:rsidR="00FD5797">
          <w:rPr>
            <w:noProof/>
            <w:webHidden/>
          </w:rPr>
        </w:r>
        <w:r w:rsidR="00FD5797">
          <w:rPr>
            <w:noProof/>
            <w:webHidden/>
          </w:rPr>
          <w:fldChar w:fldCharType="separate"/>
        </w:r>
        <w:r w:rsidR="00FD5797">
          <w:rPr>
            <w:noProof/>
            <w:webHidden/>
          </w:rPr>
          <w:t>17</w:t>
        </w:r>
        <w:r w:rsidR="00FD5797">
          <w:rPr>
            <w:noProof/>
            <w:webHidden/>
          </w:rPr>
          <w:fldChar w:fldCharType="end"/>
        </w:r>
      </w:hyperlink>
    </w:p>
    <w:p w14:paraId="2913E294" w14:textId="7BE40CF6" w:rsidR="00FD5797" w:rsidRDefault="00EC460D">
      <w:pPr>
        <w:pStyle w:val="TableofFigures"/>
        <w:tabs>
          <w:tab w:val="right" w:leader="dot" w:pos="9350"/>
        </w:tabs>
        <w:rPr>
          <w:rFonts w:eastAsiaTheme="minorEastAsia"/>
          <w:noProof/>
        </w:rPr>
      </w:pPr>
      <w:hyperlink w:anchor="_Toc852402" w:history="1">
        <w:r w:rsidR="00FD5797" w:rsidRPr="00C01359">
          <w:rPr>
            <w:rStyle w:val="Hyperlink"/>
            <w:noProof/>
          </w:rPr>
          <w:t>Figure 15 Pipeline</w:t>
        </w:r>
        <w:r w:rsidR="00FD5797">
          <w:rPr>
            <w:noProof/>
            <w:webHidden/>
          </w:rPr>
          <w:tab/>
        </w:r>
        <w:r w:rsidR="00FD5797">
          <w:rPr>
            <w:noProof/>
            <w:webHidden/>
          </w:rPr>
          <w:fldChar w:fldCharType="begin"/>
        </w:r>
        <w:r w:rsidR="00FD5797">
          <w:rPr>
            <w:noProof/>
            <w:webHidden/>
          </w:rPr>
          <w:instrText xml:space="preserve"> PAGEREF _Toc852402 \h </w:instrText>
        </w:r>
        <w:r w:rsidR="00FD5797">
          <w:rPr>
            <w:noProof/>
            <w:webHidden/>
          </w:rPr>
        </w:r>
        <w:r w:rsidR="00FD5797">
          <w:rPr>
            <w:noProof/>
            <w:webHidden/>
          </w:rPr>
          <w:fldChar w:fldCharType="separate"/>
        </w:r>
        <w:r w:rsidR="00FD5797">
          <w:rPr>
            <w:noProof/>
            <w:webHidden/>
          </w:rPr>
          <w:t>18</w:t>
        </w:r>
        <w:r w:rsidR="00FD5797">
          <w:rPr>
            <w:noProof/>
            <w:webHidden/>
          </w:rPr>
          <w:fldChar w:fldCharType="end"/>
        </w:r>
      </w:hyperlink>
    </w:p>
    <w:p w14:paraId="7AE80487" w14:textId="7064134D" w:rsidR="00FD5797" w:rsidRDefault="00EC460D">
      <w:pPr>
        <w:pStyle w:val="TableofFigures"/>
        <w:tabs>
          <w:tab w:val="right" w:leader="dot" w:pos="9350"/>
        </w:tabs>
        <w:rPr>
          <w:rFonts w:eastAsiaTheme="minorEastAsia"/>
          <w:noProof/>
        </w:rPr>
      </w:pPr>
      <w:hyperlink w:anchor="_Toc852403" w:history="1">
        <w:r w:rsidR="00FD5797" w:rsidRPr="00C01359">
          <w:rPr>
            <w:rStyle w:val="Hyperlink"/>
            <w:noProof/>
          </w:rPr>
          <w:t>Figure 16 Perfectly classified Images</w:t>
        </w:r>
        <w:r w:rsidR="00FD5797">
          <w:rPr>
            <w:noProof/>
            <w:webHidden/>
          </w:rPr>
          <w:tab/>
        </w:r>
        <w:r w:rsidR="00FD5797">
          <w:rPr>
            <w:noProof/>
            <w:webHidden/>
          </w:rPr>
          <w:fldChar w:fldCharType="begin"/>
        </w:r>
        <w:r w:rsidR="00FD5797">
          <w:rPr>
            <w:noProof/>
            <w:webHidden/>
          </w:rPr>
          <w:instrText xml:space="preserve"> PAGEREF _Toc852403 \h </w:instrText>
        </w:r>
        <w:r w:rsidR="00FD5797">
          <w:rPr>
            <w:noProof/>
            <w:webHidden/>
          </w:rPr>
        </w:r>
        <w:r w:rsidR="00FD5797">
          <w:rPr>
            <w:noProof/>
            <w:webHidden/>
          </w:rPr>
          <w:fldChar w:fldCharType="separate"/>
        </w:r>
        <w:r w:rsidR="00FD5797">
          <w:rPr>
            <w:noProof/>
            <w:webHidden/>
          </w:rPr>
          <w:t>20</w:t>
        </w:r>
        <w:r w:rsidR="00FD5797">
          <w:rPr>
            <w:noProof/>
            <w:webHidden/>
          </w:rPr>
          <w:fldChar w:fldCharType="end"/>
        </w:r>
      </w:hyperlink>
    </w:p>
    <w:p w14:paraId="3202BB29" w14:textId="3A99A8C0" w:rsidR="00FD5797" w:rsidRDefault="00EC460D">
      <w:pPr>
        <w:pStyle w:val="TableofFigures"/>
        <w:tabs>
          <w:tab w:val="right" w:leader="dot" w:pos="9350"/>
        </w:tabs>
        <w:rPr>
          <w:rFonts w:eastAsiaTheme="minorEastAsia"/>
          <w:noProof/>
        </w:rPr>
      </w:pPr>
      <w:hyperlink w:anchor="_Toc852404" w:history="1">
        <w:r w:rsidR="00FD5797" w:rsidRPr="00C01359">
          <w:rPr>
            <w:rStyle w:val="Hyperlink"/>
            <w:noProof/>
          </w:rPr>
          <w:t>Figure 17 Misclassified Objects</w:t>
        </w:r>
        <w:r w:rsidR="00FD5797">
          <w:rPr>
            <w:noProof/>
            <w:webHidden/>
          </w:rPr>
          <w:tab/>
        </w:r>
        <w:r w:rsidR="00FD5797">
          <w:rPr>
            <w:noProof/>
            <w:webHidden/>
          </w:rPr>
          <w:fldChar w:fldCharType="begin"/>
        </w:r>
        <w:r w:rsidR="00FD5797">
          <w:rPr>
            <w:noProof/>
            <w:webHidden/>
          </w:rPr>
          <w:instrText xml:space="preserve"> PAGEREF _Toc852404 \h </w:instrText>
        </w:r>
        <w:r w:rsidR="00FD5797">
          <w:rPr>
            <w:noProof/>
            <w:webHidden/>
          </w:rPr>
        </w:r>
        <w:r w:rsidR="00FD5797">
          <w:rPr>
            <w:noProof/>
            <w:webHidden/>
          </w:rPr>
          <w:fldChar w:fldCharType="separate"/>
        </w:r>
        <w:r w:rsidR="00FD5797">
          <w:rPr>
            <w:noProof/>
            <w:webHidden/>
          </w:rPr>
          <w:t>24</w:t>
        </w:r>
        <w:r w:rsidR="00FD5797">
          <w:rPr>
            <w:noProof/>
            <w:webHidden/>
          </w:rPr>
          <w:fldChar w:fldCharType="end"/>
        </w:r>
      </w:hyperlink>
    </w:p>
    <w:p w14:paraId="2DD2E126" w14:textId="7F2E05E7" w:rsidR="00FD5797" w:rsidRDefault="00EC460D">
      <w:pPr>
        <w:pStyle w:val="TableofFigures"/>
        <w:tabs>
          <w:tab w:val="right" w:leader="dot" w:pos="9350"/>
        </w:tabs>
        <w:rPr>
          <w:rFonts w:eastAsiaTheme="minorEastAsia"/>
          <w:noProof/>
        </w:rPr>
      </w:pPr>
      <w:hyperlink w:anchor="_Toc852405" w:history="1">
        <w:r w:rsidR="00FD5797" w:rsidRPr="00C01359">
          <w:rPr>
            <w:rStyle w:val="Hyperlink"/>
            <w:noProof/>
          </w:rPr>
          <w:t>Figure 18 Image with no detection of traffic light which was present in training Data</w:t>
        </w:r>
        <w:r w:rsidR="00FD5797">
          <w:rPr>
            <w:noProof/>
            <w:webHidden/>
          </w:rPr>
          <w:tab/>
        </w:r>
        <w:r w:rsidR="00FD5797">
          <w:rPr>
            <w:noProof/>
            <w:webHidden/>
          </w:rPr>
          <w:fldChar w:fldCharType="begin"/>
        </w:r>
        <w:r w:rsidR="00FD5797">
          <w:rPr>
            <w:noProof/>
            <w:webHidden/>
          </w:rPr>
          <w:instrText xml:space="preserve"> PAGEREF _Toc852405 \h </w:instrText>
        </w:r>
        <w:r w:rsidR="00FD5797">
          <w:rPr>
            <w:noProof/>
            <w:webHidden/>
          </w:rPr>
        </w:r>
        <w:r w:rsidR="00FD5797">
          <w:rPr>
            <w:noProof/>
            <w:webHidden/>
          </w:rPr>
          <w:fldChar w:fldCharType="separate"/>
        </w:r>
        <w:r w:rsidR="00FD5797">
          <w:rPr>
            <w:noProof/>
            <w:webHidden/>
          </w:rPr>
          <w:t>24</w:t>
        </w:r>
        <w:r w:rsidR="00FD5797">
          <w:rPr>
            <w:noProof/>
            <w:webHidden/>
          </w:rPr>
          <w:fldChar w:fldCharType="end"/>
        </w:r>
      </w:hyperlink>
    </w:p>
    <w:p w14:paraId="0E142CB3" w14:textId="0A933629" w:rsidR="00FD5797" w:rsidRDefault="00EC460D">
      <w:pPr>
        <w:pStyle w:val="TableofFigures"/>
        <w:tabs>
          <w:tab w:val="right" w:leader="dot" w:pos="9350"/>
        </w:tabs>
        <w:rPr>
          <w:rFonts w:eastAsiaTheme="minorEastAsia"/>
          <w:noProof/>
        </w:rPr>
      </w:pPr>
      <w:hyperlink w:anchor="_Toc852406" w:history="1">
        <w:r w:rsidR="00FD5797" w:rsidRPr="00C01359">
          <w:rPr>
            <w:rStyle w:val="Hyperlink"/>
            <w:noProof/>
          </w:rPr>
          <w:t>Figure 19 No classification of Car at Instance</w:t>
        </w:r>
        <w:r w:rsidR="00FD5797">
          <w:rPr>
            <w:noProof/>
            <w:webHidden/>
          </w:rPr>
          <w:tab/>
        </w:r>
        <w:r w:rsidR="00FD5797">
          <w:rPr>
            <w:noProof/>
            <w:webHidden/>
          </w:rPr>
          <w:fldChar w:fldCharType="begin"/>
        </w:r>
        <w:r w:rsidR="00FD5797">
          <w:rPr>
            <w:noProof/>
            <w:webHidden/>
          </w:rPr>
          <w:instrText xml:space="preserve"> PAGEREF _Toc852406 \h </w:instrText>
        </w:r>
        <w:r w:rsidR="00FD5797">
          <w:rPr>
            <w:noProof/>
            <w:webHidden/>
          </w:rPr>
        </w:r>
        <w:r w:rsidR="00FD5797">
          <w:rPr>
            <w:noProof/>
            <w:webHidden/>
          </w:rPr>
          <w:fldChar w:fldCharType="separate"/>
        </w:r>
        <w:r w:rsidR="00FD5797">
          <w:rPr>
            <w:noProof/>
            <w:webHidden/>
          </w:rPr>
          <w:t>25</w:t>
        </w:r>
        <w:r w:rsidR="00FD5797">
          <w:rPr>
            <w:noProof/>
            <w:webHidden/>
          </w:rPr>
          <w:fldChar w:fldCharType="end"/>
        </w:r>
      </w:hyperlink>
    </w:p>
    <w:p w14:paraId="370383DA" w14:textId="4FCF6059" w:rsidR="00FD5797" w:rsidRDefault="00EC460D">
      <w:pPr>
        <w:pStyle w:val="TableofFigures"/>
        <w:tabs>
          <w:tab w:val="right" w:leader="dot" w:pos="9350"/>
        </w:tabs>
        <w:rPr>
          <w:rFonts w:eastAsiaTheme="minorEastAsia"/>
          <w:noProof/>
        </w:rPr>
      </w:pPr>
      <w:hyperlink w:anchor="_Toc852407" w:history="1">
        <w:r w:rsidR="00FD5797" w:rsidRPr="00C01359">
          <w:rPr>
            <w:rStyle w:val="Hyperlink"/>
            <w:noProof/>
          </w:rPr>
          <w:t>Figure 20 classification by pretrained model</w:t>
        </w:r>
        <w:r w:rsidR="00FD5797">
          <w:rPr>
            <w:noProof/>
            <w:webHidden/>
          </w:rPr>
          <w:tab/>
        </w:r>
        <w:r w:rsidR="00FD5797">
          <w:rPr>
            <w:noProof/>
            <w:webHidden/>
          </w:rPr>
          <w:fldChar w:fldCharType="begin"/>
        </w:r>
        <w:r w:rsidR="00FD5797">
          <w:rPr>
            <w:noProof/>
            <w:webHidden/>
          </w:rPr>
          <w:instrText xml:space="preserve"> PAGEREF _Toc852407 \h </w:instrText>
        </w:r>
        <w:r w:rsidR="00FD5797">
          <w:rPr>
            <w:noProof/>
            <w:webHidden/>
          </w:rPr>
        </w:r>
        <w:r w:rsidR="00FD5797">
          <w:rPr>
            <w:noProof/>
            <w:webHidden/>
          </w:rPr>
          <w:fldChar w:fldCharType="separate"/>
        </w:r>
        <w:r w:rsidR="00FD5797">
          <w:rPr>
            <w:noProof/>
            <w:webHidden/>
          </w:rPr>
          <w:t>25</w:t>
        </w:r>
        <w:r w:rsidR="00FD5797">
          <w:rPr>
            <w:noProof/>
            <w:webHidden/>
          </w:rPr>
          <w:fldChar w:fldCharType="end"/>
        </w:r>
      </w:hyperlink>
    </w:p>
    <w:p w14:paraId="71CDC7E1" w14:textId="2C85022E" w:rsidR="00413D86" w:rsidRPr="00413D86" w:rsidRDefault="00B40857" w:rsidP="00413D86">
      <w:r>
        <w:fldChar w:fldCharType="end"/>
      </w:r>
    </w:p>
    <w:p w14:paraId="4FC554F1" w14:textId="60587ACA" w:rsidR="003572CB" w:rsidRDefault="003572CB" w:rsidP="003572CB"/>
    <w:p w14:paraId="35038367" w14:textId="0948C714" w:rsidR="00113338" w:rsidRDefault="00113338" w:rsidP="00AF7443"/>
    <w:sectPr w:rsidR="00113338">
      <w:footerReference w:type="default" r:id="rId5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ichal Reinstein" w:date="2019-02-12T09:20:00Z" w:initials="MR">
    <w:p w14:paraId="3C1FB7E8" w14:textId="10048D57" w:rsidR="00C35B63" w:rsidRDefault="00C35B63">
      <w:pPr>
        <w:pStyle w:val="CommentText"/>
      </w:pPr>
      <w:r>
        <w:rPr>
          <w:rStyle w:val="CommentReference"/>
        </w:rPr>
        <w:annotationRef/>
      </w:r>
      <w:r>
        <w:t>Missing reference</w:t>
      </w:r>
    </w:p>
  </w:comment>
  <w:comment w:id="2" w:author="Michal Reinstein" w:date="2019-02-12T09:20:00Z" w:initials="MR">
    <w:p w14:paraId="26E429D3" w14:textId="4B028E73" w:rsidR="00C35B63" w:rsidRDefault="00C35B63">
      <w:pPr>
        <w:pStyle w:val="CommentText"/>
      </w:pPr>
      <w:r>
        <w:rPr>
          <w:rStyle w:val="CommentReference"/>
        </w:rPr>
        <w:annotationRef/>
      </w:r>
      <w:r>
        <w:t>Missing references</w:t>
      </w:r>
    </w:p>
  </w:comment>
  <w:comment w:id="3" w:author="Michal Reinstein" w:date="2019-02-12T09:21:00Z" w:initials="MR">
    <w:p w14:paraId="19AF0691" w14:textId="04D526A2" w:rsidR="00C35B63" w:rsidRDefault="00C35B63">
      <w:pPr>
        <w:pStyle w:val="CommentText"/>
      </w:pPr>
      <w:r>
        <w:rPr>
          <w:rStyle w:val="CommentReference"/>
        </w:rPr>
        <w:annotationRef/>
      </w:r>
      <w:r>
        <w:t>The report should be written in past passive tense rather than in present</w:t>
      </w:r>
    </w:p>
  </w:comment>
  <w:comment w:id="4" w:author="Michal Reinstein" w:date="2019-02-12T09:22:00Z" w:initials="MR">
    <w:p w14:paraId="0037D538" w14:textId="0D880BA7" w:rsidR="00C35B63" w:rsidRDefault="00C35B63">
      <w:pPr>
        <w:pStyle w:val="CommentText"/>
      </w:pPr>
      <w:r>
        <w:rPr>
          <w:rStyle w:val="CommentReference"/>
        </w:rPr>
        <w:annotationRef/>
      </w:r>
      <w:r>
        <w:t xml:space="preserve">The justifications </w:t>
      </w:r>
      <w:proofErr w:type="gramStart"/>
      <w:r>
        <w:t>does</w:t>
      </w:r>
      <w:proofErr w:type="gramEnd"/>
      <w:r>
        <w:t xml:space="preserve"> not make sense to me, you have to present a deeper understanding and include references</w:t>
      </w:r>
    </w:p>
  </w:comment>
  <w:comment w:id="9" w:author="Michal Reinstein" w:date="2019-02-12T09:23:00Z" w:initials="MR">
    <w:p w14:paraId="2446BFEA" w14:textId="015CE487" w:rsidR="00C35B63" w:rsidRDefault="00C35B63">
      <w:pPr>
        <w:pStyle w:val="CommentText"/>
      </w:pPr>
      <w:r>
        <w:rPr>
          <w:rStyle w:val="CommentReference"/>
        </w:rPr>
        <w:annotationRef/>
      </w:r>
      <w:r>
        <w:t xml:space="preserve">Formatting of the related work section is strange – look at other reports and </w:t>
      </w:r>
      <w:proofErr w:type="gramStart"/>
      <w:r>
        <w:t>theses ,this</w:t>
      </w:r>
      <w:proofErr w:type="gramEnd"/>
      <w:r>
        <w:t xml:space="preserve"> must be improved</w:t>
      </w:r>
    </w:p>
  </w:comment>
  <w:comment w:id="215" w:author="Michal Reinstein" w:date="2019-02-12T09:28:00Z" w:initials="MR">
    <w:p w14:paraId="4D343BC2" w14:textId="206FAFEF" w:rsidR="00C35B63" w:rsidRDefault="00C35B63">
      <w:pPr>
        <w:pStyle w:val="CommentText"/>
      </w:pPr>
      <w:r>
        <w:rPr>
          <w:rStyle w:val="CommentReference"/>
        </w:rPr>
        <w:annotationRef/>
      </w:r>
      <w:r>
        <w:t>Please read carefully the whole report, you are missing a lot of punctuation</w:t>
      </w:r>
      <w:r w:rsidR="005E63E2">
        <w:t>, dots, commas, the spacing and formatting must be improved as well.</w:t>
      </w:r>
    </w:p>
  </w:comment>
  <w:comment w:id="217" w:author="Michal Reinstein" w:date="2019-02-12T09:30:00Z" w:initials="MR">
    <w:p w14:paraId="62AD0250" w14:textId="6D798617" w:rsidR="009B0F5C" w:rsidRDefault="009B0F5C">
      <w:pPr>
        <w:pStyle w:val="CommentText"/>
      </w:pPr>
      <w:r>
        <w:rPr>
          <w:rStyle w:val="CommentReference"/>
        </w:rPr>
        <w:annotationRef/>
      </w:r>
      <w:r>
        <w:t>You should be documenting a software solution – the whole pipeline must be documented in a flow chart and explained. Introduction section should provide introduction not present the solution.</w:t>
      </w:r>
    </w:p>
  </w:comment>
  <w:comment w:id="219" w:author="Michal Reinstein" w:date="2019-02-12T09:26:00Z" w:initials="MR">
    <w:p w14:paraId="1C8B9009" w14:textId="7509F9E0" w:rsidR="00C35B63" w:rsidRDefault="00C35B63">
      <w:pPr>
        <w:pStyle w:val="CommentText"/>
      </w:pPr>
      <w:r>
        <w:rPr>
          <w:rStyle w:val="CommentReference"/>
        </w:rPr>
        <w:annotationRef/>
      </w:r>
      <w:r>
        <w:t>By problems we usually mean blockers that affected the results – these are all simple engineering issues that had to be solved.</w:t>
      </w:r>
    </w:p>
  </w:comment>
  <w:comment w:id="222" w:author="Michal Reinstein" w:date="2019-02-12T09:27:00Z" w:initials="MR">
    <w:p w14:paraId="1AC3F832" w14:textId="2950AC77" w:rsidR="00C35B63" w:rsidRDefault="00C35B63">
      <w:pPr>
        <w:pStyle w:val="CommentText"/>
      </w:pPr>
      <w:r>
        <w:rPr>
          <w:rStyle w:val="CommentReference"/>
        </w:rPr>
        <w:annotationRef/>
      </w:r>
      <w:r>
        <w:t>This section is not necessary – the report structure should be eminent from the contents on page 4</w:t>
      </w:r>
    </w:p>
  </w:comment>
  <w:comment w:id="224" w:author="Michal Reinstein" w:date="2019-02-12T09:28:00Z" w:initials="MR">
    <w:p w14:paraId="16F51D23" w14:textId="4500DD3D" w:rsidR="00C35B63" w:rsidRDefault="00C35B63">
      <w:pPr>
        <w:pStyle w:val="CommentText"/>
      </w:pPr>
      <w:r>
        <w:rPr>
          <w:rStyle w:val="CommentReference"/>
        </w:rPr>
        <w:annotationRef/>
      </w:r>
      <w:r>
        <w:t>??</w:t>
      </w:r>
    </w:p>
  </w:comment>
  <w:comment w:id="225" w:author="Michal Reinstein" w:date="2019-02-12T09:34:00Z" w:initials="MR">
    <w:p w14:paraId="0FD2BEA3" w14:textId="00ACAFD8" w:rsidR="009B0F5C" w:rsidRDefault="009B0F5C">
      <w:pPr>
        <w:pStyle w:val="CommentText"/>
      </w:pPr>
      <w:r>
        <w:rPr>
          <w:rStyle w:val="CommentReference"/>
        </w:rPr>
        <w:annotationRef/>
      </w:r>
      <w:r>
        <w:t>Use more proper definition and cite it</w:t>
      </w:r>
      <w:r w:rsidR="00D42177">
        <w:t>. Proper definition is from relevant source, usually includes math.</w:t>
      </w:r>
    </w:p>
  </w:comment>
  <w:comment w:id="228" w:author="Michal Reinstein" w:date="2019-02-12T09:32:00Z" w:initials="MR">
    <w:p w14:paraId="58C89955" w14:textId="0DB2574C" w:rsidR="009B0F5C" w:rsidRDefault="009B0F5C">
      <w:pPr>
        <w:pStyle w:val="CommentText"/>
      </w:pPr>
      <w:r>
        <w:rPr>
          <w:rStyle w:val="CommentReference"/>
        </w:rPr>
        <w:annotationRef/>
      </w:r>
      <w:r>
        <w:t>If you include a figure you must refer to it in the text otherwise it is not necessary</w:t>
      </w:r>
    </w:p>
  </w:comment>
  <w:comment w:id="231" w:author="Michal Reinstein" w:date="2019-02-12T09:35:00Z" w:initials="MR">
    <w:p w14:paraId="6ED0FD37" w14:textId="173D44B7" w:rsidR="009B0F5C" w:rsidRDefault="009B0F5C">
      <w:pPr>
        <w:pStyle w:val="CommentText"/>
      </w:pPr>
      <w:r>
        <w:rPr>
          <w:rStyle w:val="CommentReference"/>
        </w:rPr>
        <w:annotationRef/>
      </w:r>
      <w:r>
        <w:t>In the whole document you have a lot of grammar issues, especially the use of capital letter where you should not.</w:t>
      </w:r>
    </w:p>
  </w:comment>
  <w:comment w:id="230" w:author="Michal Reinstein" w:date="2019-02-12T09:33:00Z" w:initials="MR">
    <w:p w14:paraId="470AA96B" w14:textId="0A70434E" w:rsidR="009B0F5C" w:rsidRDefault="009B0F5C">
      <w:pPr>
        <w:pStyle w:val="CommentText"/>
      </w:pPr>
      <w:r>
        <w:rPr>
          <w:rStyle w:val="CommentReference"/>
        </w:rPr>
        <w:annotationRef/>
      </w:r>
      <w:r>
        <w:t xml:space="preserve">This definition is </w:t>
      </w:r>
      <w:proofErr w:type="gramStart"/>
      <w:r>
        <w:t>really bad</w:t>
      </w:r>
      <w:proofErr w:type="gramEnd"/>
      <w:r>
        <w:t>, also the above definition of classification. Use properly the literature – find a proper definition and include a citation.</w:t>
      </w:r>
    </w:p>
  </w:comment>
  <w:comment w:id="240" w:author="Michal Reinstein" w:date="2019-02-12T09:36:00Z" w:initials="MR">
    <w:p w14:paraId="2481E8A3" w14:textId="37833F5A" w:rsidR="009B0F5C" w:rsidRDefault="009B0F5C">
      <w:pPr>
        <w:pStyle w:val="CommentText"/>
      </w:pPr>
      <w:r>
        <w:rPr>
          <w:rStyle w:val="CommentReference"/>
        </w:rPr>
        <w:annotationRef/>
      </w:r>
      <w:r>
        <w:t>??</w:t>
      </w:r>
    </w:p>
  </w:comment>
  <w:comment w:id="241" w:author="Michal Reinstein" w:date="2019-02-12T09:39:00Z" w:initials="MR">
    <w:p w14:paraId="446A65C4" w14:textId="77777777" w:rsidR="009B0F5C" w:rsidRDefault="009B0F5C">
      <w:pPr>
        <w:pStyle w:val="CommentText"/>
      </w:pPr>
      <w:r>
        <w:rPr>
          <w:rStyle w:val="CommentReference"/>
        </w:rPr>
        <w:annotationRef/>
      </w:r>
      <w:r>
        <w:t>You must have the references generated dynamically and connected to the list of references automatically! Otherwise, this will break if you move or modify the text.</w:t>
      </w:r>
    </w:p>
    <w:p w14:paraId="5AED3113" w14:textId="77777777" w:rsidR="009B0F5C" w:rsidRDefault="009B0F5C">
      <w:pPr>
        <w:pStyle w:val="CommentText"/>
      </w:pPr>
    </w:p>
    <w:p w14:paraId="2F02D929" w14:textId="6881EE02" w:rsidR="009B0F5C" w:rsidRDefault="009B0F5C">
      <w:pPr>
        <w:pStyle w:val="CommentText"/>
      </w:pPr>
      <w:proofErr w:type="gramStart"/>
      <w:r>
        <w:t>Also</w:t>
      </w:r>
      <w:proofErr w:type="gramEnd"/>
      <w:r>
        <w:t xml:space="preserve"> very important – since you use numbers, the references must be in ascending order appearing in the text</w:t>
      </w:r>
      <w:r w:rsidR="008E364B">
        <w:t>, starting with 1. That’s why you need to have the list of references sorted dynamically and connected automatically to the numbers. Please study properly how to do this and how to cite correctly.</w:t>
      </w:r>
    </w:p>
  </w:comment>
  <w:comment w:id="243" w:author="Michal Reinstein" w:date="2019-02-12T09:36:00Z" w:initials="MR">
    <w:p w14:paraId="41221E8F" w14:textId="6A6A1BA2" w:rsidR="009B0F5C" w:rsidRDefault="009B0F5C">
      <w:pPr>
        <w:pStyle w:val="CommentText"/>
      </w:pPr>
      <w:r>
        <w:rPr>
          <w:rStyle w:val="CommentReference"/>
        </w:rPr>
        <w:annotationRef/>
      </w:r>
      <w:r>
        <w:t xml:space="preserve">The figure description must be self-explaining and related to the text and content of the report. Why do you have the figure here? What is the </w:t>
      </w:r>
      <w:proofErr w:type="spellStart"/>
      <w:proofErr w:type="gramStart"/>
      <w:r>
        <w:t>purpose?You</w:t>
      </w:r>
      <w:proofErr w:type="spellEnd"/>
      <w:proofErr w:type="gramEnd"/>
      <w:r>
        <w:t xml:space="preserve"> must refer to the figure in the text and use it for explanation.</w:t>
      </w:r>
    </w:p>
  </w:comment>
  <w:comment w:id="244" w:author="Michal Reinstein" w:date="2019-02-12T09:37:00Z" w:initials="MR">
    <w:p w14:paraId="03B31250" w14:textId="6CAFCAC5" w:rsidR="009B0F5C" w:rsidRDefault="009B0F5C">
      <w:pPr>
        <w:pStyle w:val="CommentText"/>
      </w:pPr>
      <w:r>
        <w:rPr>
          <w:rStyle w:val="CommentReference"/>
        </w:rPr>
        <w:annotationRef/>
      </w:r>
      <w:r>
        <w:t>This is a wrong way how to cite a reference – use citations standards, the same you use for paper.</w:t>
      </w:r>
      <w:r>
        <w:br/>
      </w:r>
      <w:r>
        <w:br/>
        <w:t>Also, every citation of online sources must have a date of access clearly presented.</w:t>
      </w:r>
    </w:p>
  </w:comment>
  <w:comment w:id="245" w:author="Michal Reinstein" w:date="2019-02-12T09:43:00Z" w:initials="MR">
    <w:p w14:paraId="289CCA91" w14:textId="641CA75A" w:rsidR="008E364B" w:rsidRDefault="008E364B">
      <w:pPr>
        <w:pStyle w:val="CommentText"/>
      </w:pPr>
      <w:r>
        <w:rPr>
          <w:rStyle w:val="CommentReference"/>
        </w:rPr>
        <w:annotationRef/>
      </w:r>
      <w:r>
        <w:t>This is so wrong. Since you use Mask RCNN, you must demonstrate that you understand what you are doing and how does the architecture work. Please read carefully relate work section in the papers we discussed and write the section accordingly.</w:t>
      </w:r>
    </w:p>
  </w:comment>
  <w:comment w:id="248" w:author="Michal Reinstein" w:date="2019-02-12T09:42:00Z" w:initials="MR">
    <w:p w14:paraId="5B94A914" w14:textId="768D5FB0" w:rsidR="008E364B" w:rsidRDefault="008E364B">
      <w:pPr>
        <w:pStyle w:val="CommentText"/>
      </w:pPr>
      <w:r>
        <w:rPr>
          <w:rStyle w:val="CommentReference"/>
        </w:rPr>
        <w:annotationRef/>
      </w:r>
      <w:proofErr w:type="gramStart"/>
      <w:r>
        <w:t>Again</w:t>
      </w:r>
      <w:proofErr w:type="gramEnd"/>
      <w:r>
        <w:t xml:space="preserve"> wrong way to cite the source</w:t>
      </w:r>
    </w:p>
  </w:comment>
  <w:comment w:id="246" w:author="Michal Reinstein" w:date="2019-02-12T09:46:00Z" w:initials="MR">
    <w:p w14:paraId="65F9E2EA" w14:textId="0B6B6F25" w:rsidR="00EA31AB" w:rsidRPr="00EA31AB" w:rsidRDefault="008E364B" w:rsidP="00EA31AB">
      <w:pPr>
        <w:pStyle w:val="NormalWeb"/>
        <w:rPr>
          <w:lang w:val="cs-CZ"/>
        </w:rPr>
      </w:pPr>
      <w:r>
        <w:rPr>
          <w:rStyle w:val="CommentReference"/>
        </w:rPr>
        <w:annotationRef/>
      </w:r>
      <w:r>
        <w:t xml:space="preserve">This is definitely not a related work section – related work section must contain an overview of related papers, books, literature, that relate to </w:t>
      </w:r>
      <w:proofErr w:type="gramStart"/>
      <w:r>
        <w:t>you</w:t>
      </w:r>
      <w:proofErr w:type="gramEnd"/>
      <w:r>
        <w:t xml:space="preserve"> problem. You must explain how the work of other people on similar or same topic has been addressed, how it relates to your work, which parts are your contributions and what is the work of others.</w:t>
      </w:r>
      <w:r>
        <w:br/>
      </w:r>
      <w:r>
        <w:br/>
        <w:t xml:space="preserve">Please look at related work section </w:t>
      </w:r>
      <w:r w:rsidR="00EA31AB">
        <w:t>of some of these papers and construct it in the same manner:</w:t>
      </w:r>
      <w:r w:rsidR="00EA31AB">
        <w:br/>
      </w:r>
      <w:r w:rsidR="00EA31AB">
        <w:br/>
      </w:r>
      <w:r w:rsidR="00EA31AB" w:rsidRPr="00EA31AB">
        <w:rPr>
          <w:rFonts w:ascii="ArialMT" w:hAnsi="ArialMT"/>
          <w:sz w:val="18"/>
          <w:szCs w:val="18"/>
          <w:lang w:val="cs-CZ"/>
        </w:rPr>
        <w:t>[</w:t>
      </w:r>
      <w:r w:rsidR="00EA31AB">
        <w:rPr>
          <w:rFonts w:ascii="ArialMT" w:hAnsi="ArialMT"/>
          <w:sz w:val="18"/>
          <w:szCs w:val="18"/>
          <w:lang w:val="cs-CZ"/>
        </w:rPr>
        <w:t>1</w:t>
      </w:r>
      <w:r w:rsidR="00EA31AB" w:rsidRPr="00EA31AB">
        <w:rPr>
          <w:rFonts w:ascii="ArialMT" w:hAnsi="ArialMT"/>
          <w:sz w:val="18"/>
          <w:szCs w:val="18"/>
          <w:lang w:val="cs-CZ"/>
        </w:rPr>
        <w:t>] He, Kaiming, et al. "Mask R-CNN" arXiv preprint arXiv:1703.06870 (2017).</w:t>
      </w:r>
      <w:r w:rsidR="00EA31AB" w:rsidRPr="00EA31AB">
        <w:rPr>
          <w:rFonts w:ascii="ArialMT" w:hAnsi="ArialMT"/>
          <w:sz w:val="18"/>
          <w:szCs w:val="18"/>
          <w:lang w:val="cs-CZ"/>
        </w:rPr>
        <w:br/>
        <w:t>[</w:t>
      </w:r>
      <w:r w:rsidR="00EA31AB">
        <w:rPr>
          <w:rFonts w:ascii="ArialMT" w:hAnsi="ArialMT"/>
          <w:sz w:val="18"/>
          <w:szCs w:val="18"/>
          <w:lang w:val="cs-CZ"/>
        </w:rPr>
        <w:t>2</w:t>
      </w:r>
      <w:r w:rsidR="00EA31AB" w:rsidRPr="00EA31AB">
        <w:rPr>
          <w:rFonts w:ascii="ArialMT" w:hAnsi="ArialMT"/>
          <w:sz w:val="18"/>
          <w:szCs w:val="18"/>
          <w:lang w:val="cs-CZ"/>
        </w:rPr>
        <w:t>] Liu, Ming-Yu, et al. "Layered interpretation of street view images." arXiv preprint arXiv:1506.04723 (2015).</w:t>
      </w:r>
      <w:r w:rsidR="00EA31AB" w:rsidRPr="00EA31AB">
        <w:rPr>
          <w:rFonts w:ascii="ArialMT" w:hAnsi="ArialMT"/>
          <w:sz w:val="18"/>
          <w:szCs w:val="18"/>
          <w:lang w:val="cs-CZ"/>
        </w:rPr>
        <w:br/>
        <w:t>[</w:t>
      </w:r>
      <w:r w:rsidR="00EA31AB">
        <w:rPr>
          <w:rFonts w:ascii="ArialMT" w:hAnsi="ArialMT"/>
          <w:sz w:val="18"/>
          <w:szCs w:val="18"/>
          <w:lang w:val="cs-CZ"/>
        </w:rPr>
        <w:t>3</w:t>
      </w:r>
      <w:r w:rsidR="00EA31AB" w:rsidRPr="00EA31AB">
        <w:rPr>
          <w:rFonts w:ascii="ArialMT" w:hAnsi="ArialMT"/>
          <w:sz w:val="18"/>
          <w:szCs w:val="18"/>
          <w:lang w:val="cs-CZ"/>
        </w:rPr>
        <w:t>] Kang, Jian, et al. "Building instance classification using street view images." ISPRS Journal of Photogrammetry and Remote Sensing (2018).</w:t>
      </w:r>
      <w:r w:rsidR="00EA31AB" w:rsidRPr="00EA31AB">
        <w:rPr>
          <w:rFonts w:ascii="ArialMT" w:hAnsi="ArialMT"/>
          <w:sz w:val="18"/>
          <w:szCs w:val="18"/>
          <w:lang w:val="cs-CZ"/>
        </w:rPr>
        <w:br/>
        <w:t>[</w:t>
      </w:r>
      <w:r w:rsidR="00EA31AB">
        <w:rPr>
          <w:rFonts w:ascii="ArialMT" w:hAnsi="ArialMT"/>
          <w:sz w:val="18"/>
          <w:szCs w:val="18"/>
          <w:lang w:val="cs-CZ"/>
        </w:rPr>
        <w:t>4</w:t>
      </w:r>
      <w:r w:rsidR="00EA31AB" w:rsidRPr="00EA31AB">
        <w:rPr>
          <w:rFonts w:ascii="ArialMT" w:hAnsi="ArialMT"/>
          <w:sz w:val="18"/>
          <w:szCs w:val="18"/>
          <w:lang w:val="cs-CZ"/>
        </w:rPr>
        <w:t>] Law, Stephen, Brooks Paige, and Chris Russell. "Take a look around: using street view and satellite images</w:t>
      </w:r>
      <w:r w:rsidR="00EA31AB" w:rsidRPr="00EA31AB">
        <w:rPr>
          <w:rFonts w:ascii="ArialMT" w:hAnsi="ArialMT"/>
          <w:sz w:val="18"/>
          <w:szCs w:val="18"/>
          <w:lang w:val="cs-CZ"/>
        </w:rPr>
        <w:br/>
        <w:t>to estimate house prices." arXiv preprint arXiv:1807.07155 (2018).</w:t>
      </w:r>
    </w:p>
    <w:p w14:paraId="3A4D1CCF" w14:textId="6BA1F82B" w:rsidR="008E364B" w:rsidRDefault="008E364B">
      <w:pPr>
        <w:pStyle w:val="CommentText"/>
      </w:pPr>
    </w:p>
  </w:comment>
  <w:comment w:id="254" w:author="Michal Reinstein" w:date="2019-02-12T09:49:00Z" w:initials="MR">
    <w:p w14:paraId="33938F39" w14:textId="6F7A8509" w:rsidR="00EA31AB" w:rsidRDefault="00EA31AB">
      <w:pPr>
        <w:pStyle w:val="CommentText"/>
      </w:pPr>
      <w:r>
        <w:rPr>
          <w:rStyle w:val="CommentReference"/>
        </w:rPr>
        <w:annotationRef/>
      </w:r>
      <w:r>
        <w:t>Does not make sense</w:t>
      </w:r>
    </w:p>
  </w:comment>
  <w:comment w:id="257" w:author="Michal Reinstein" w:date="2019-02-12T09:50:00Z" w:initials="MR">
    <w:p w14:paraId="4A4E93EB" w14:textId="3DB669BF" w:rsidR="00EA31AB" w:rsidRDefault="00EA31AB">
      <w:pPr>
        <w:pStyle w:val="CommentText"/>
      </w:pPr>
      <w:r>
        <w:rPr>
          <w:rStyle w:val="CommentReference"/>
        </w:rPr>
        <w:annotationRef/>
      </w:r>
      <w:r>
        <w:t>Please remove</w:t>
      </w:r>
    </w:p>
  </w:comment>
  <w:comment w:id="259" w:author="Michal Reinstein" w:date="2019-02-12T09:51:00Z" w:initials="MR">
    <w:p w14:paraId="1A039576" w14:textId="14340D05" w:rsidR="00EA31AB" w:rsidRDefault="00EA31AB">
      <w:pPr>
        <w:pStyle w:val="CommentText"/>
      </w:pPr>
      <w:r>
        <w:rPr>
          <w:rStyle w:val="CommentReference"/>
        </w:rPr>
        <w:annotationRef/>
      </w:r>
      <w:r>
        <w:t>I am not sure this is correct. Tensors are a way how to store data, the actual flow of computation is using the sessions and graphs. Please use the official definitions and cite the. Do not make your own descriptions that are misleading</w:t>
      </w:r>
    </w:p>
  </w:comment>
  <w:comment w:id="261" w:author="Michal Reinstein" w:date="2019-02-12T09:53:00Z" w:initials="MR">
    <w:p w14:paraId="6CC5FC6E" w14:textId="65EBC1AA" w:rsidR="00EA31AB" w:rsidRDefault="00EA31AB">
      <w:pPr>
        <w:pStyle w:val="CommentText"/>
      </w:pPr>
      <w:r>
        <w:rPr>
          <w:rStyle w:val="CommentReference"/>
        </w:rPr>
        <w:annotationRef/>
      </w:r>
      <w:r>
        <w:t>Do not use “easy” or “difficult”</w:t>
      </w:r>
      <w:r w:rsidR="00D42177">
        <w:t>, “better” or. “worse”</w:t>
      </w:r>
      <w:r>
        <w:t>, always explain why</w:t>
      </w:r>
      <w:r w:rsidR="00D42177">
        <w:t>, in what aspects, how did it help. In case of better/worse you use always explain it explicitly with metrics and numbers.</w:t>
      </w:r>
    </w:p>
  </w:comment>
  <w:comment w:id="264" w:author="Michal Reinstein" w:date="2019-02-12T09:55:00Z" w:initials="MR">
    <w:p w14:paraId="63F5BF56" w14:textId="629BC2F8" w:rsidR="00D42177" w:rsidRDefault="00D42177">
      <w:pPr>
        <w:pStyle w:val="CommentText"/>
      </w:pPr>
      <w:r>
        <w:rPr>
          <w:rStyle w:val="CommentReference"/>
        </w:rPr>
        <w:annotationRef/>
      </w:r>
      <w:r>
        <w:t xml:space="preserve">You must explain what advantage </w:t>
      </w:r>
      <w:proofErr w:type="gramStart"/>
      <w:r>
        <w:t>does it have</w:t>
      </w:r>
      <w:proofErr w:type="gramEnd"/>
      <w:r>
        <w:t xml:space="preserve"> to use pre-trained weights.</w:t>
      </w:r>
    </w:p>
  </w:comment>
  <w:comment w:id="265" w:author="Michal Reinstein" w:date="2019-02-12T09:55:00Z" w:initials="MR">
    <w:p w14:paraId="207191F1" w14:textId="26FD7171" w:rsidR="00D42177" w:rsidRDefault="00D42177">
      <w:pPr>
        <w:pStyle w:val="CommentText"/>
      </w:pPr>
      <w:r>
        <w:rPr>
          <w:rStyle w:val="CommentReference"/>
        </w:rPr>
        <w:annotationRef/>
      </w:r>
      <w:r>
        <w:t>Which network? Always? That is not true. It depends on the task you need to solve.</w:t>
      </w:r>
    </w:p>
  </w:comment>
  <w:comment w:id="268" w:author="Michal Reinstein" w:date="2019-02-12T10:00:00Z" w:initials="MR">
    <w:p w14:paraId="36F19D3B" w14:textId="2F95FD90" w:rsidR="0071364F" w:rsidRDefault="0071364F">
      <w:pPr>
        <w:pStyle w:val="CommentText"/>
      </w:pPr>
      <w:r>
        <w:rPr>
          <w:rStyle w:val="CommentReference"/>
        </w:rPr>
        <w:annotationRef/>
      </w:r>
      <w:r>
        <w:t xml:space="preserve">Your report contains a massive </w:t>
      </w:r>
      <w:proofErr w:type="gramStart"/>
      <w:r>
        <w:t>amount</w:t>
      </w:r>
      <w:proofErr w:type="gramEnd"/>
      <w:r>
        <w:t xml:space="preserve"> of copy-pasted figures. This is unacceptable for any thesis even if you cite the source. MOST of the figures should be yours.</w:t>
      </w:r>
    </w:p>
  </w:comment>
  <w:comment w:id="270" w:author="Michal Reinstein" w:date="2019-02-12T09:57:00Z" w:initials="MR">
    <w:p w14:paraId="18D7DD6A" w14:textId="7CC8E897" w:rsidR="00D42177" w:rsidRDefault="00D42177">
      <w:pPr>
        <w:pStyle w:val="CommentText"/>
      </w:pPr>
      <w:r>
        <w:rPr>
          <w:rStyle w:val="CommentReference"/>
        </w:rPr>
        <w:annotationRef/>
      </w:r>
      <w:r>
        <w:t>You not explaining anything, you are just providing a definition in circle – this appears in many places in the text, e.g. in the section where you define classification, segmentation, etc.</w:t>
      </w:r>
    </w:p>
  </w:comment>
  <w:comment w:id="273" w:author="Michal Reinstein" w:date="2019-02-12T09:57:00Z" w:initials="MR">
    <w:p w14:paraId="166930EA" w14:textId="741D0864" w:rsidR="00D42177" w:rsidRDefault="00D42177">
      <w:pPr>
        <w:pStyle w:val="CommentText"/>
      </w:pPr>
      <w:r>
        <w:rPr>
          <w:rStyle w:val="CommentReference"/>
        </w:rPr>
        <w:annotationRef/>
      </w:r>
      <w:r>
        <w:t>?? where this comes from?</w:t>
      </w:r>
    </w:p>
  </w:comment>
  <w:comment w:id="275" w:author="Michal Reinstein" w:date="2019-02-12T10:02:00Z" w:initials="MR">
    <w:p w14:paraId="64E19EF2" w14:textId="77777777" w:rsidR="0071364F" w:rsidRDefault="0071364F">
      <w:pPr>
        <w:pStyle w:val="CommentText"/>
      </w:pPr>
      <w:r>
        <w:rPr>
          <w:rStyle w:val="CommentReference"/>
        </w:rPr>
        <w:annotationRef/>
      </w:r>
      <w:r>
        <w:t xml:space="preserve">You are not explaining how these networks are related to you work. Have you used them? What are the advantages / </w:t>
      </w:r>
      <w:proofErr w:type="gramStart"/>
      <w:r>
        <w:t>disadvantages.</w:t>
      </w:r>
      <w:proofErr w:type="gramEnd"/>
    </w:p>
    <w:p w14:paraId="6F39F35C" w14:textId="77777777" w:rsidR="0071364F" w:rsidRDefault="0071364F">
      <w:pPr>
        <w:pStyle w:val="CommentText"/>
      </w:pPr>
    </w:p>
    <w:p w14:paraId="008EE7F2" w14:textId="77777777" w:rsidR="0071364F" w:rsidRDefault="0071364F">
      <w:pPr>
        <w:pStyle w:val="CommentText"/>
      </w:pPr>
      <w:r>
        <w:t>These short descriptions are insufficient. You should discuss the network:</w:t>
      </w:r>
    </w:p>
    <w:p w14:paraId="5B65EE9F" w14:textId="77777777" w:rsidR="0071364F" w:rsidRDefault="0071364F" w:rsidP="0071364F">
      <w:pPr>
        <w:pStyle w:val="CommentText"/>
        <w:numPr>
          <w:ilvl w:val="0"/>
          <w:numId w:val="7"/>
        </w:numPr>
      </w:pPr>
      <w:r>
        <w:t>Purpose of creation</w:t>
      </w:r>
    </w:p>
    <w:p w14:paraId="3AF5B9F9" w14:textId="77777777" w:rsidR="0071364F" w:rsidRDefault="0071364F" w:rsidP="0071364F">
      <w:pPr>
        <w:pStyle w:val="CommentText"/>
        <w:numPr>
          <w:ilvl w:val="0"/>
          <w:numId w:val="7"/>
        </w:numPr>
      </w:pPr>
      <w:r>
        <w:t>What is it used for primarily</w:t>
      </w:r>
    </w:p>
    <w:p w14:paraId="6063EEC3" w14:textId="77777777" w:rsidR="0071364F" w:rsidRDefault="0071364F" w:rsidP="0071364F">
      <w:pPr>
        <w:pStyle w:val="CommentText"/>
        <w:numPr>
          <w:ilvl w:val="0"/>
          <w:numId w:val="7"/>
        </w:numPr>
      </w:pPr>
      <w:r>
        <w:t>What is the performance on standard public datasets</w:t>
      </w:r>
    </w:p>
    <w:p w14:paraId="2B7ABC46" w14:textId="77777777" w:rsidR="0071364F" w:rsidRDefault="0071364F" w:rsidP="0071364F">
      <w:pPr>
        <w:pStyle w:val="CommentText"/>
        <w:numPr>
          <w:ilvl w:val="0"/>
          <w:numId w:val="7"/>
        </w:numPr>
      </w:pPr>
      <w:r>
        <w:t>What are the advantages/</w:t>
      </w:r>
      <w:proofErr w:type="gramStart"/>
      <w:r>
        <w:t>disadvantages</w:t>
      </w:r>
      <w:proofErr w:type="gramEnd"/>
    </w:p>
    <w:p w14:paraId="03BE6C36" w14:textId="77777777" w:rsidR="0071364F" w:rsidRDefault="0071364F" w:rsidP="0071364F">
      <w:pPr>
        <w:pStyle w:val="CommentText"/>
        <w:numPr>
          <w:ilvl w:val="0"/>
          <w:numId w:val="7"/>
        </w:numPr>
      </w:pPr>
      <w:r>
        <w:t>What is the performance</w:t>
      </w:r>
    </w:p>
    <w:p w14:paraId="282D585A" w14:textId="6AA360F4" w:rsidR="0071364F" w:rsidRDefault="0071364F" w:rsidP="0071364F">
      <w:pPr>
        <w:pStyle w:val="CommentText"/>
        <w:numPr>
          <w:ilvl w:val="0"/>
          <w:numId w:val="7"/>
        </w:numPr>
      </w:pPr>
      <w:r>
        <w:t xml:space="preserve">What is the capacity / size of the </w:t>
      </w:r>
      <w:proofErr w:type="gramStart"/>
      <w:r>
        <w:t>model</w:t>
      </w:r>
      <w:proofErr w:type="gramEnd"/>
    </w:p>
  </w:comment>
  <w:comment w:id="284" w:author="Michal Reinstein" w:date="2019-02-12T10:05:00Z" w:initials="MR">
    <w:p w14:paraId="18CB69E1" w14:textId="3432D3E7" w:rsidR="0071364F" w:rsidRDefault="0071364F">
      <w:pPr>
        <w:pStyle w:val="CommentText"/>
      </w:pPr>
      <w:r>
        <w:rPr>
          <w:rStyle w:val="CommentReference"/>
        </w:rPr>
        <w:annotationRef/>
      </w:r>
      <w:r w:rsidR="007E1BCB">
        <w:t>I would expect at least 2 pages of proper description that clearly demonstrates you understand the code and architecture you are using.</w:t>
      </w:r>
    </w:p>
  </w:comment>
  <w:comment w:id="287" w:author="Michal Reinstein" w:date="2019-02-12T10:06:00Z" w:initials="MR">
    <w:p w14:paraId="1CF8208F" w14:textId="6240B573" w:rsidR="007E1BCB" w:rsidRDefault="007E1BCB">
      <w:pPr>
        <w:pStyle w:val="CommentText"/>
      </w:pPr>
      <w:r>
        <w:rPr>
          <w:rStyle w:val="CommentReference"/>
        </w:rPr>
        <w:annotationRef/>
      </w:r>
      <w:r>
        <w:t>Any code should be presented as a figure, numbered and with self-explaining caption</w:t>
      </w:r>
    </w:p>
  </w:comment>
  <w:comment w:id="288" w:author="Michal Reinstein" w:date="2019-02-12T10:07:00Z" w:initials="MR">
    <w:p w14:paraId="677DF4CF" w14:textId="185C2DD9" w:rsidR="007E1BCB" w:rsidRDefault="007E1BCB">
      <w:pPr>
        <w:pStyle w:val="CommentText"/>
      </w:pPr>
      <w:r>
        <w:rPr>
          <w:rStyle w:val="CommentReference"/>
        </w:rPr>
        <w:annotationRef/>
      </w:r>
      <w:r>
        <w:t>You must refer to the figures you use.</w:t>
      </w:r>
    </w:p>
  </w:comment>
  <w:comment w:id="289" w:author="Michal Reinstein" w:date="2019-02-12T10:10:00Z" w:initials="MR">
    <w:p w14:paraId="0752944F" w14:textId="2328D1D7" w:rsidR="00963E58" w:rsidRDefault="00963E58">
      <w:pPr>
        <w:pStyle w:val="CommentText"/>
      </w:pPr>
      <w:r>
        <w:rPr>
          <w:rStyle w:val="CommentReference"/>
        </w:rPr>
        <w:annotationRef/>
      </w:r>
      <w:r>
        <w:t>You cannot use such expressions in research papers and technical reports – you must always explain why</w:t>
      </w:r>
    </w:p>
  </w:comment>
  <w:comment w:id="293" w:author="Michal Reinstein" w:date="2019-02-12T10:23:00Z" w:initials="MR">
    <w:p w14:paraId="00CD2C93" w14:textId="3AB3CA3A" w:rsidR="001227FD" w:rsidRDefault="001227FD">
      <w:pPr>
        <w:pStyle w:val="CommentText"/>
      </w:pPr>
      <w:r>
        <w:rPr>
          <w:rStyle w:val="CommentReference"/>
        </w:rPr>
        <w:annotationRef/>
      </w:r>
      <w:r>
        <w:t xml:space="preserve">This should not be a part of a technical report – better cite a reference to standard google </w:t>
      </w:r>
      <w:proofErr w:type="spellStart"/>
      <w:r>
        <w:t>colab</w:t>
      </w:r>
      <w:proofErr w:type="spellEnd"/>
      <w:r>
        <w:t xml:space="preserve"> tutorials</w:t>
      </w:r>
    </w:p>
  </w:comment>
  <w:comment w:id="294" w:author="Michal Reinstein" w:date="2019-02-12T10:25:00Z" w:initials="MR">
    <w:p w14:paraId="1E61F90D" w14:textId="0005FCF4" w:rsidR="001227FD" w:rsidRDefault="001227FD">
      <w:pPr>
        <w:pStyle w:val="CommentText"/>
      </w:pPr>
      <w:r>
        <w:rPr>
          <w:rStyle w:val="CommentReference"/>
        </w:rPr>
        <w:annotationRef/>
      </w:r>
      <w:r>
        <w:t>This is rather an introduction</w:t>
      </w:r>
      <w:r w:rsidR="009B5FE4">
        <w:t xml:space="preserve">, not related to description of what is google </w:t>
      </w:r>
      <w:proofErr w:type="spellStart"/>
      <w:r w:rsidR="009B5FE4">
        <w:t>colab</w:t>
      </w:r>
      <w:proofErr w:type="spellEnd"/>
      <w:r w:rsidR="009B5FE4">
        <w:t xml:space="preserve"> and how it is useful</w:t>
      </w:r>
    </w:p>
  </w:comment>
  <w:comment w:id="295" w:author="Michal Reinstein" w:date="2019-02-12T10:26:00Z" w:initials="MR">
    <w:p w14:paraId="00C5DB5C" w14:textId="61CE0478" w:rsidR="009B5FE4" w:rsidRDefault="009B5FE4">
      <w:pPr>
        <w:pStyle w:val="CommentText"/>
      </w:pPr>
      <w:r>
        <w:rPr>
          <w:rStyle w:val="CommentReference"/>
        </w:rPr>
        <w:annotationRef/>
      </w:r>
      <w:proofErr w:type="gramStart"/>
      <w:r>
        <w:t>Empty sentence,</w:t>
      </w:r>
      <w:proofErr w:type="gramEnd"/>
      <w:r>
        <w:t xml:space="preserve"> not really fit for technical report.</w:t>
      </w:r>
    </w:p>
  </w:comment>
  <w:comment w:id="296" w:author="Michal Reinstein" w:date="2019-02-12T10:10:00Z" w:initials="MR">
    <w:p w14:paraId="38B50EE3" w14:textId="77777777" w:rsidR="00963E58" w:rsidRDefault="00963E58">
      <w:pPr>
        <w:pStyle w:val="CommentText"/>
      </w:pPr>
      <w:r>
        <w:rPr>
          <w:rStyle w:val="CommentReference"/>
        </w:rPr>
        <w:annotationRef/>
      </w:r>
      <w:r>
        <w:t>This is not a proper flowchart for software documentation, please study how to draw a flow chart.</w:t>
      </w:r>
    </w:p>
    <w:p w14:paraId="1503F554" w14:textId="77777777" w:rsidR="00963E58" w:rsidRDefault="00963E58">
      <w:pPr>
        <w:pStyle w:val="CommentText"/>
      </w:pPr>
    </w:p>
    <w:p w14:paraId="0D236AE7" w14:textId="77777777" w:rsidR="00963E58" w:rsidRDefault="00963E58">
      <w:pPr>
        <w:pStyle w:val="CommentText"/>
      </w:pPr>
      <w:r>
        <w:t>The contents of the boxes are very hard to read</w:t>
      </w:r>
    </w:p>
    <w:p w14:paraId="0C9C444A" w14:textId="77777777" w:rsidR="00963E58" w:rsidRDefault="00963E58">
      <w:pPr>
        <w:pStyle w:val="CommentText"/>
      </w:pPr>
    </w:p>
    <w:p w14:paraId="7006EC5C" w14:textId="58FEBCF2" w:rsidR="00963E58" w:rsidRDefault="00963E58">
      <w:pPr>
        <w:pStyle w:val="CommentText"/>
      </w:pPr>
      <w:r>
        <w:t>Description of the figure does not explain anything</w:t>
      </w:r>
    </w:p>
  </w:comment>
  <w:comment w:id="299" w:author="Michal Reinstein" w:date="2019-02-12T10:14:00Z" w:initials="MR">
    <w:p w14:paraId="4C987379" w14:textId="5512A57F" w:rsidR="00963E58" w:rsidRDefault="00963E58">
      <w:pPr>
        <w:pStyle w:val="CommentText"/>
      </w:pPr>
      <w:r>
        <w:rPr>
          <w:rStyle w:val="CommentReference"/>
        </w:rPr>
        <w:annotationRef/>
      </w:r>
      <w:r>
        <w:t>This section does not explain anything to the reader, it is just a dump of images, not saying how they were obtained, why, how you did the evaluation, what is a good result and what is a bad one …</w:t>
      </w:r>
    </w:p>
  </w:comment>
  <w:comment w:id="300" w:author="Michal Reinstein" w:date="2019-02-12T10:12:00Z" w:initials="MR">
    <w:p w14:paraId="18998D1D" w14:textId="6B18FB7A" w:rsidR="00963E58" w:rsidRDefault="00963E58">
      <w:pPr>
        <w:pStyle w:val="CommentText"/>
      </w:pPr>
      <w:r>
        <w:rPr>
          <w:rStyle w:val="CommentReference"/>
        </w:rPr>
        <w:annotationRef/>
      </w:r>
      <w:r>
        <w:t>What is random experimentation?? You must explain the whole process and why you have decided to do it that way.</w:t>
      </w:r>
    </w:p>
  </w:comment>
  <w:comment w:id="301" w:author="Michal Reinstein" w:date="2019-02-12T10:12:00Z" w:initials="MR">
    <w:p w14:paraId="3FA37CA3" w14:textId="0F67B50E" w:rsidR="00963E58" w:rsidRDefault="00963E58">
      <w:pPr>
        <w:pStyle w:val="CommentText"/>
      </w:pPr>
      <w:r>
        <w:rPr>
          <w:rStyle w:val="CommentReference"/>
        </w:rPr>
        <w:annotationRef/>
      </w:r>
      <w:r>
        <w:t>Results should be based on numbers in a table</w:t>
      </w:r>
    </w:p>
  </w:comment>
  <w:comment w:id="304" w:author="Michal Reinstein" w:date="2019-02-12T10:13:00Z" w:initials="MR">
    <w:p w14:paraId="38746ADC" w14:textId="582E869A" w:rsidR="00963E58" w:rsidRDefault="00963E58">
      <w:pPr>
        <w:pStyle w:val="CommentText"/>
      </w:pPr>
      <w:r>
        <w:rPr>
          <w:rStyle w:val="CommentReference"/>
        </w:rPr>
        <w:annotationRef/>
      </w:r>
      <w:r>
        <w:t>What is misclassified with what? Which classes were ok and which wrong?</w:t>
      </w:r>
    </w:p>
  </w:comment>
  <w:comment w:id="303" w:author="Michal Reinstein" w:date="2019-02-12T10:13:00Z" w:initials="MR">
    <w:p w14:paraId="0BEEA3A8" w14:textId="511FD0C2" w:rsidR="00963E58" w:rsidRDefault="00963E58">
      <w:pPr>
        <w:pStyle w:val="CommentText"/>
      </w:pPr>
      <w:r>
        <w:rPr>
          <w:rStyle w:val="CommentReference"/>
        </w:rPr>
        <w:annotationRef/>
      </w:r>
      <w:r>
        <w:t xml:space="preserve">These images should be in appendix, numbered and explained in the text. </w:t>
      </w:r>
    </w:p>
  </w:comment>
  <w:comment w:id="310" w:author="Michal Reinstein" w:date="2019-02-12T10:15:00Z" w:initials="MR">
    <w:p w14:paraId="4763E1F6" w14:textId="7130DAEE" w:rsidR="00963E58" w:rsidRDefault="00963E58">
      <w:pPr>
        <w:pStyle w:val="CommentText"/>
      </w:pPr>
      <w:r>
        <w:rPr>
          <w:rStyle w:val="CommentReference"/>
        </w:rPr>
        <w:annotationRef/>
      </w:r>
      <w:r>
        <w:t>This is a copy paste of the thesis specifications, you have invested zero effort to think about the future work</w:t>
      </w:r>
    </w:p>
  </w:comment>
  <w:comment w:id="312" w:author="Michal Reinstein" w:date="2019-02-12T10:16:00Z" w:initials="MR">
    <w:p w14:paraId="366813D3" w14:textId="29FD9C2E" w:rsidR="003C2B3E" w:rsidRDefault="003C2B3E">
      <w:pPr>
        <w:pStyle w:val="CommentText"/>
      </w:pPr>
      <w:r>
        <w:rPr>
          <w:rStyle w:val="CommentReference"/>
        </w:rPr>
        <w:annotationRef/>
      </w:r>
      <w:r>
        <w:t>Why?</w:t>
      </w:r>
    </w:p>
  </w:comment>
  <w:comment w:id="313" w:author="Michal Reinstein" w:date="2019-02-12T10:16:00Z" w:initials="MR">
    <w:p w14:paraId="153BC9FF" w14:textId="686644BE" w:rsidR="003C2B3E" w:rsidRDefault="003C2B3E">
      <w:pPr>
        <w:pStyle w:val="CommentText"/>
      </w:pPr>
      <w:r>
        <w:rPr>
          <w:rStyle w:val="CommentReference"/>
        </w:rPr>
        <w:annotationRef/>
      </w:r>
      <w:r>
        <w:t>Double negation does not seem correct</w:t>
      </w:r>
    </w:p>
  </w:comment>
  <w:comment w:id="314" w:author="Michal Reinstein" w:date="2019-02-12T10:16:00Z" w:initials="MR">
    <w:p w14:paraId="015D68E8" w14:textId="66788AEC" w:rsidR="003C2B3E" w:rsidRDefault="003C2B3E">
      <w:pPr>
        <w:pStyle w:val="CommentText"/>
      </w:pPr>
      <w:r>
        <w:rPr>
          <w:rStyle w:val="CommentReference"/>
        </w:rPr>
        <w:annotationRef/>
      </w:r>
      <w:r>
        <w:t>How did you get this number? What metric did you use to compute it? Equation? On which dataset??What affects the performance and how? What are the bottlenecks of you approach?</w:t>
      </w:r>
    </w:p>
  </w:comment>
  <w:comment w:id="315" w:author="Michal Reinstein" w:date="2019-02-12T10:17:00Z" w:initials="MR">
    <w:p w14:paraId="3976724D" w14:textId="7B782840" w:rsidR="003C2B3E" w:rsidRDefault="003C2B3E">
      <w:pPr>
        <w:pStyle w:val="CommentText"/>
      </w:pPr>
      <w:r>
        <w:rPr>
          <w:rStyle w:val="CommentReference"/>
        </w:rPr>
        <w:annotationRef/>
      </w:r>
      <w:r>
        <w:t xml:space="preserve">This is highly </w:t>
      </w:r>
      <w:proofErr w:type="gramStart"/>
      <w:r>
        <w:t>subjective,</w:t>
      </w:r>
      <w:proofErr w:type="gramEnd"/>
      <w:r>
        <w:t xml:space="preserve"> the conclusion must be based on results and numbers. How much is “satisfying”?</w:t>
      </w:r>
    </w:p>
  </w:comment>
  <w:comment w:id="316" w:author="Michal Reinstein" w:date="2019-02-12T10:22:00Z" w:initials="MR">
    <w:p w14:paraId="40784355" w14:textId="4C4EA999" w:rsidR="001227FD" w:rsidRDefault="001227FD">
      <w:pPr>
        <w:pStyle w:val="CommentText"/>
      </w:pPr>
      <w:r>
        <w:rPr>
          <w:rStyle w:val="CommentReference"/>
        </w:rPr>
        <w:annotationRef/>
      </w:r>
      <w:r>
        <w:t>This conclusion is insufficient – you must explain why this happens, what is the cause of the limitation, how have you explored it, whether it is a blocker or not critical limitation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1FB7E8" w15:done="0"/>
  <w15:commentEx w15:paraId="26E429D3" w15:done="0"/>
  <w15:commentEx w15:paraId="19AF0691" w15:done="0"/>
  <w15:commentEx w15:paraId="0037D538" w15:done="0"/>
  <w15:commentEx w15:paraId="2446BFEA" w15:done="0"/>
  <w15:commentEx w15:paraId="4D343BC2" w15:done="0"/>
  <w15:commentEx w15:paraId="62AD0250" w15:done="0"/>
  <w15:commentEx w15:paraId="1C8B9009" w15:done="0"/>
  <w15:commentEx w15:paraId="1AC3F832" w15:done="0"/>
  <w15:commentEx w15:paraId="16F51D23" w15:done="0"/>
  <w15:commentEx w15:paraId="0FD2BEA3" w15:done="0"/>
  <w15:commentEx w15:paraId="58C89955" w15:done="0"/>
  <w15:commentEx w15:paraId="6ED0FD37" w15:done="0"/>
  <w15:commentEx w15:paraId="470AA96B" w15:done="0"/>
  <w15:commentEx w15:paraId="2481E8A3" w15:done="0"/>
  <w15:commentEx w15:paraId="2F02D929" w15:done="0"/>
  <w15:commentEx w15:paraId="41221E8F" w15:done="0"/>
  <w15:commentEx w15:paraId="03B31250" w15:done="0"/>
  <w15:commentEx w15:paraId="289CCA91" w15:done="0"/>
  <w15:commentEx w15:paraId="5B94A914" w15:done="0"/>
  <w15:commentEx w15:paraId="3A4D1CCF" w15:done="0"/>
  <w15:commentEx w15:paraId="33938F39" w15:done="0"/>
  <w15:commentEx w15:paraId="4A4E93EB" w15:done="0"/>
  <w15:commentEx w15:paraId="1A039576" w15:done="0"/>
  <w15:commentEx w15:paraId="6CC5FC6E" w15:done="0"/>
  <w15:commentEx w15:paraId="63F5BF56" w15:done="0"/>
  <w15:commentEx w15:paraId="207191F1" w15:done="0"/>
  <w15:commentEx w15:paraId="36F19D3B" w15:done="0"/>
  <w15:commentEx w15:paraId="18D7DD6A" w15:done="0"/>
  <w15:commentEx w15:paraId="166930EA" w15:done="0"/>
  <w15:commentEx w15:paraId="282D585A" w15:done="0"/>
  <w15:commentEx w15:paraId="18CB69E1" w15:done="0"/>
  <w15:commentEx w15:paraId="1CF8208F" w15:done="0"/>
  <w15:commentEx w15:paraId="677DF4CF" w15:done="0"/>
  <w15:commentEx w15:paraId="0752944F" w15:done="0"/>
  <w15:commentEx w15:paraId="00CD2C93" w15:done="0"/>
  <w15:commentEx w15:paraId="1E61F90D" w15:done="0"/>
  <w15:commentEx w15:paraId="00C5DB5C" w15:done="0"/>
  <w15:commentEx w15:paraId="7006EC5C" w15:done="0"/>
  <w15:commentEx w15:paraId="4C987379" w15:done="0"/>
  <w15:commentEx w15:paraId="18998D1D" w15:done="0"/>
  <w15:commentEx w15:paraId="3FA37CA3" w15:done="0"/>
  <w15:commentEx w15:paraId="38746ADC" w15:done="0"/>
  <w15:commentEx w15:paraId="0BEEA3A8" w15:done="0"/>
  <w15:commentEx w15:paraId="4763E1F6" w15:done="0"/>
  <w15:commentEx w15:paraId="366813D3" w15:done="0"/>
  <w15:commentEx w15:paraId="153BC9FF" w15:done="0"/>
  <w15:commentEx w15:paraId="015D68E8" w15:done="0"/>
  <w15:commentEx w15:paraId="3976724D" w15:done="0"/>
  <w15:commentEx w15:paraId="4078435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1FB7E8" w16cid:durableId="200D0E55"/>
  <w16cid:commentId w16cid:paraId="26E429D3" w16cid:durableId="200D0E48"/>
  <w16cid:commentId w16cid:paraId="19AF0691" w16cid:durableId="200D0E7F"/>
  <w16cid:commentId w16cid:paraId="0037D538" w16cid:durableId="200D0EC1"/>
  <w16cid:commentId w16cid:paraId="2446BFEA" w16cid:durableId="200D0F13"/>
  <w16cid:commentId w16cid:paraId="4D343BC2" w16cid:durableId="200D1055"/>
  <w16cid:commentId w16cid:paraId="62AD0250" w16cid:durableId="200D10A5"/>
  <w16cid:commentId w16cid:paraId="1C8B9009" w16cid:durableId="200D0FA8"/>
  <w16cid:commentId w16cid:paraId="1AC3F832" w16cid:durableId="200D0FE8"/>
  <w16cid:commentId w16cid:paraId="16F51D23" w16cid:durableId="200D104A"/>
  <w16cid:commentId w16cid:paraId="0FD2BEA3" w16cid:durableId="200D11B5"/>
  <w16cid:commentId w16cid:paraId="58C89955" w16cid:durableId="200D111D"/>
  <w16cid:commentId w16cid:paraId="6ED0FD37" w16cid:durableId="200D11CD"/>
  <w16cid:commentId w16cid:paraId="470AA96B" w16cid:durableId="200D117C"/>
  <w16cid:commentId w16cid:paraId="2481E8A3" w16cid:durableId="200D120A"/>
  <w16cid:commentId w16cid:paraId="2F02D929" w16cid:durableId="200D12EB"/>
  <w16cid:commentId w16cid:paraId="41221E8F" w16cid:durableId="200D1223"/>
  <w16cid:commentId w16cid:paraId="03B31250" w16cid:durableId="200D1263"/>
  <w16cid:commentId w16cid:paraId="289CCA91" w16cid:durableId="200D13B7"/>
  <w16cid:commentId w16cid:paraId="5B94A914" w16cid:durableId="200D13A3"/>
  <w16cid:commentId w16cid:paraId="3A4D1CCF" w16cid:durableId="200D1474"/>
  <w16cid:commentId w16cid:paraId="33938F39" w16cid:durableId="200D1544"/>
  <w16cid:commentId w16cid:paraId="4A4E93EB" w16cid:durableId="200D156A"/>
  <w16cid:commentId w16cid:paraId="1A039576" w16cid:durableId="200D158E"/>
  <w16cid:commentId w16cid:paraId="6CC5FC6E" w16cid:durableId="200D1615"/>
  <w16cid:commentId w16cid:paraId="63F5BF56" w16cid:durableId="200D16A1"/>
  <w16cid:commentId w16cid:paraId="207191F1" w16cid:durableId="200D1678"/>
  <w16cid:commentId w16cid:paraId="36F19D3B" w16cid:durableId="200D17A2"/>
  <w16cid:commentId w16cid:paraId="18D7DD6A" w16cid:durableId="200D1711"/>
  <w16cid:commentId w16cid:paraId="166930EA" w16cid:durableId="200D16EE"/>
  <w16cid:commentId w16cid:paraId="282D585A" w16cid:durableId="200D1846"/>
  <w16cid:commentId w16cid:paraId="18CB69E1" w16cid:durableId="200D18E2"/>
  <w16cid:commentId w16cid:paraId="1CF8208F" w16cid:durableId="200D192E"/>
  <w16cid:commentId w16cid:paraId="677DF4CF" w16cid:durableId="200D195B"/>
  <w16cid:commentId w16cid:paraId="0752944F" w16cid:durableId="200D1A00"/>
  <w16cid:commentId w16cid:paraId="00CD2C93" w16cid:durableId="200D1D33"/>
  <w16cid:commentId w16cid:paraId="1E61F90D" w16cid:durableId="200D1DAD"/>
  <w16cid:commentId w16cid:paraId="00C5DB5C" w16cid:durableId="200D1DDA"/>
  <w16cid:commentId w16cid:paraId="7006EC5C" w16cid:durableId="200D1A30"/>
  <w16cid:commentId w16cid:paraId="4C987379" w16cid:durableId="200D1AEA"/>
  <w16cid:commentId w16cid:paraId="18998D1D" w16cid:durableId="200D1A87"/>
  <w16cid:commentId w16cid:paraId="3FA37CA3" w16cid:durableId="200D1A76"/>
  <w16cid:commentId w16cid:paraId="38746ADC" w16cid:durableId="200D1AAD"/>
  <w16cid:commentId w16cid:paraId="0BEEA3A8" w16cid:durableId="200D1AD3"/>
  <w16cid:commentId w16cid:paraId="4763E1F6" w16cid:durableId="200D1B36"/>
  <w16cid:commentId w16cid:paraId="366813D3" w16cid:durableId="200D1B82"/>
  <w16cid:commentId w16cid:paraId="153BC9FF" w16cid:durableId="200D1B70"/>
  <w16cid:commentId w16cid:paraId="015D68E8" w16cid:durableId="200D1B95"/>
  <w16cid:commentId w16cid:paraId="3976724D" w16cid:durableId="200D1BD6"/>
  <w16cid:commentId w16cid:paraId="40784355" w16cid:durableId="200D1C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C2A61D" w14:textId="77777777" w:rsidR="00EC460D" w:rsidRDefault="00EC460D" w:rsidP="00F85BDD">
      <w:pPr>
        <w:spacing w:after="0" w:line="240" w:lineRule="auto"/>
      </w:pPr>
      <w:r>
        <w:separator/>
      </w:r>
    </w:p>
  </w:endnote>
  <w:endnote w:type="continuationSeparator" w:id="0">
    <w:p w14:paraId="7C3A4ACA" w14:textId="77777777" w:rsidR="00EC460D" w:rsidRDefault="00EC460D" w:rsidP="00F85B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5851760"/>
      <w:docPartObj>
        <w:docPartGallery w:val="Page Numbers (Bottom of Page)"/>
        <w:docPartUnique/>
      </w:docPartObj>
    </w:sdtPr>
    <w:sdtEndPr>
      <w:rPr>
        <w:noProof/>
      </w:rPr>
    </w:sdtEndPr>
    <w:sdtContent>
      <w:p w14:paraId="3E2A8E3D" w14:textId="6073C763" w:rsidR="00C35B63" w:rsidRDefault="00C35B6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0EB8C5" w14:textId="77777777" w:rsidR="00C35B63" w:rsidRDefault="00C35B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0B5931" w14:textId="77777777" w:rsidR="00EC460D" w:rsidRDefault="00EC460D" w:rsidP="00F85BDD">
      <w:pPr>
        <w:spacing w:after="0" w:line="240" w:lineRule="auto"/>
      </w:pPr>
      <w:r>
        <w:separator/>
      </w:r>
    </w:p>
  </w:footnote>
  <w:footnote w:type="continuationSeparator" w:id="0">
    <w:p w14:paraId="17003785" w14:textId="77777777" w:rsidR="00EC460D" w:rsidRDefault="00EC460D" w:rsidP="00F85B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B2589"/>
    <w:multiLevelType w:val="hybridMultilevel"/>
    <w:tmpl w:val="1B0E49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836C10"/>
    <w:multiLevelType w:val="hybridMultilevel"/>
    <w:tmpl w:val="10A83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756D61"/>
    <w:multiLevelType w:val="hybridMultilevel"/>
    <w:tmpl w:val="46300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7AB46AF"/>
    <w:multiLevelType w:val="hybridMultilevel"/>
    <w:tmpl w:val="1B784714"/>
    <w:lvl w:ilvl="0" w:tplc="0FD4811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960AD8"/>
    <w:multiLevelType w:val="hybridMultilevel"/>
    <w:tmpl w:val="56E05698"/>
    <w:lvl w:ilvl="0" w:tplc="04090013">
      <w:start w:val="1"/>
      <w:numFmt w:val="upperRoman"/>
      <w:lvlText w:val="%1."/>
      <w:lvlJc w:val="righ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5" w15:restartNumberingAfterBreak="0">
    <w:nsid w:val="748A2A87"/>
    <w:multiLevelType w:val="hybridMultilevel"/>
    <w:tmpl w:val="38DE01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0E2339"/>
    <w:multiLevelType w:val="hybridMultilevel"/>
    <w:tmpl w:val="A5FC57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0"/>
  </w:num>
  <w:num w:numId="5">
    <w:abstractNumId w:val="2"/>
  </w:num>
  <w:num w:numId="6">
    <w:abstractNumId w:val="6"/>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hal Reinstein">
    <w15:presenceInfo w15:providerId="None" w15:userId="Michal Reinstein"/>
  </w15:person>
  <w15:person w15:author="Varun Burde">
    <w15:presenceInfo w15:providerId="Windows Live" w15:userId="d28039d7f8cfa8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7F1"/>
    <w:rsid w:val="00045089"/>
    <w:rsid w:val="0005151A"/>
    <w:rsid w:val="000557F1"/>
    <w:rsid w:val="00073498"/>
    <w:rsid w:val="00093A50"/>
    <w:rsid w:val="000A0BA2"/>
    <w:rsid w:val="000E1496"/>
    <w:rsid w:val="000F6A52"/>
    <w:rsid w:val="00103225"/>
    <w:rsid w:val="001117EE"/>
    <w:rsid w:val="00113338"/>
    <w:rsid w:val="00115094"/>
    <w:rsid w:val="001227FD"/>
    <w:rsid w:val="00140FC0"/>
    <w:rsid w:val="001C489F"/>
    <w:rsid w:val="00224B6F"/>
    <w:rsid w:val="00244371"/>
    <w:rsid w:val="00257C39"/>
    <w:rsid w:val="0027747D"/>
    <w:rsid w:val="00282EEC"/>
    <w:rsid w:val="002B589E"/>
    <w:rsid w:val="002B58C5"/>
    <w:rsid w:val="002C1D3C"/>
    <w:rsid w:val="002C7919"/>
    <w:rsid w:val="002E6955"/>
    <w:rsid w:val="00355175"/>
    <w:rsid w:val="003572CB"/>
    <w:rsid w:val="00390245"/>
    <w:rsid w:val="003A7773"/>
    <w:rsid w:val="003C2B3E"/>
    <w:rsid w:val="00401102"/>
    <w:rsid w:val="0040749E"/>
    <w:rsid w:val="00410637"/>
    <w:rsid w:val="0041196C"/>
    <w:rsid w:val="00413D86"/>
    <w:rsid w:val="004605B9"/>
    <w:rsid w:val="00490116"/>
    <w:rsid w:val="0049074A"/>
    <w:rsid w:val="004D0211"/>
    <w:rsid w:val="004D53C7"/>
    <w:rsid w:val="00546C11"/>
    <w:rsid w:val="0055232E"/>
    <w:rsid w:val="00582D05"/>
    <w:rsid w:val="00594127"/>
    <w:rsid w:val="005A1B5C"/>
    <w:rsid w:val="005C6C76"/>
    <w:rsid w:val="005E63E2"/>
    <w:rsid w:val="005F51C3"/>
    <w:rsid w:val="0063762E"/>
    <w:rsid w:val="00641D97"/>
    <w:rsid w:val="0064794A"/>
    <w:rsid w:val="00671E7E"/>
    <w:rsid w:val="006E2917"/>
    <w:rsid w:val="006E589D"/>
    <w:rsid w:val="006F660E"/>
    <w:rsid w:val="0071364F"/>
    <w:rsid w:val="0072040D"/>
    <w:rsid w:val="00735AB6"/>
    <w:rsid w:val="0076795E"/>
    <w:rsid w:val="0077687C"/>
    <w:rsid w:val="007B7949"/>
    <w:rsid w:val="007E1BCB"/>
    <w:rsid w:val="00804191"/>
    <w:rsid w:val="008208DF"/>
    <w:rsid w:val="008457C1"/>
    <w:rsid w:val="0088401C"/>
    <w:rsid w:val="00895118"/>
    <w:rsid w:val="008D4607"/>
    <w:rsid w:val="008E364B"/>
    <w:rsid w:val="009121F0"/>
    <w:rsid w:val="009501C7"/>
    <w:rsid w:val="00963D83"/>
    <w:rsid w:val="00963E58"/>
    <w:rsid w:val="00965E90"/>
    <w:rsid w:val="009B0F5C"/>
    <w:rsid w:val="009B5FE4"/>
    <w:rsid w:val="009B6A61"/>
    <w:rsid w:val="009C4946"/>
    <w:rsid w:val="009F24B1"/>
    <w:rsid w:val="00A000A8"/>
    <w:rsid w:val="00A01D1E"/>
    <w:rsid w:val="00A16319"/>
    <w:rsid w:val="00A40C83"/>
    <w:rsid w:val="00A624B9"/>
    <w:rsid w:val="00A751FA"/>
    <w:rsid w:val="00A8237C"/>
    <w:rsid w:val="00A851F0"/>
    <w:rsid w:val="00AD5AF7"/>
    <w:rsid w:val="00AF7443"/>
    <w:rsid w:val="00B151D9"/>
    <w:rsid w:val="00B23572"/>
    <w:rsid w:val="00B40857"/>
    <w:rsid w:val="00B50CAE"/>
    <w:rsid w:val="00B60F75"/>
    <w:rsid w:val="00B80CE1"/>
    <w:rsid w:val="00BB282F"/>
    <w:rsid w:val="00BB6B35"/>
    <w:rsid w:val="00BC08A2"/>
    <w:rsid w:val="00BC5A0A"/>
    <w:rsid w:val="00C35B63"/>
    <w:rsid w:val="00C62320"/>
    <w:rsid w:val="00CB3B2C"/>
    <w:rsid w:val="00CC4589"/>
    <w:rsid w:val="00CE09C7"/>
    <w:rsid w:val="00CF5CBF"/>
    <w:rsid w:val="00D02FB1"/>
    <w:rsid w:val="00D42177"/>
    <w:rsid w:val="00D46277"/>
    <w:rsid w:val="00D6300C"/>
    <w:rsid w:val="00D717D4"/>
    <w:rsid w:val="00D753FC"/>
    <w:rsid w:val="00DA00E5"/>
    <w:rsid w:val="00E24958"/>
    <w:rsid w:val="00E332C8"/>
    <w:rsid w:val="00E34A00"/>
    <w:rsid w:val="00E40D63"/>
    <w:rsid w:val="00EA31AB"/>
    <w:rsid w:val="00EC460D"/>
    <w:rsid w:val="00F003D1"/>
    <w:rsid w:val="00F1014A"/>
    <w:rsid w:val="00F203EA"/>
    <w:rsid w:val="00F3247E"/>
    <w:rsid w:val="00F3591D"/>
    <w:rsid w:val="00F42DF0"/>
    <w:rsid w:val="00F85BDD"/>
    <w:rsid w:val="00FA5B88"/>
    <w:rsid w:val="00FB66C6"/>
    <w:rsid w:val="00FD5797"/>
    <w:rsid w:val="00FE7C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64855"/>
  <w15:chartTrackingRefBased/>
  <w15:docId w15:val="{AC457D17-2E65-4AE9-BE53-8720196A8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7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72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33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85BDD"/>
    <w:rPr>
      <w:color w:val="0563C1" w:themeColor="hyperlink"/>
      <w:u w:val="single"/>
    </w:rPr>
  </w:style>
  <w:style w:type="character" w:styleId="UnresolvedMention">
    <w:name w:val="Unresolved Mention"/>
    <w:basedOn w:val="DefaultParagraphFont"/>
    <w:uiPriority w:val="99"/>
    <w:semiHidden/>
    <w:unhideWhenUsed/>
    <w:rsid w:val="00F85BDD"/>
    <w:rPr>
      <w:color w:val="605E5C"/>
      <w:shd w:val="clear" w:color="auto" w:fill="E1DFDD"/>
    </w:rPr>
  </w:style>
  <w:style w:type="paragraph" w:styleId="Header">
    <w:name w:val="header"/>
    <w:basedOn w:val="Normal"/>
    <w:link w:val="HeaderChar"/>
    <w:uiPriority w:val="99"/>
    <w:unhideWhenUsed/>
    <w:rsid w:val="00F85B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BDD"/>
  </w:style>
  <w:style w:type="paragraph" w:styleId="Footer">
    <w:name w:val="footer"/>
    <w:basedOn w:val="Normal"/>
    <w:link w:val="FooterChar"/>
    <w:uiPriority w:val="99"/>
    <w:unhideWhenUsed/>
    <w:rsid w:val="00F85B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BDD"/>
  </w:style>
  <w:style w:type="paragraph" w:styleId="Title">
    <w:name w:val="Title"/>
    <w:basedOn w:val="Normal"/>
    <w:next w:val="Normal"/>
    <w:link w:val="TitleChar"/>
    <w:uiPriority w:val="10"/>
    <w:qFormat/>
    <w:rsid w:val="00F85B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5BD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117E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63D83"/>
    <w:pPr>
      <w:outlineLvl w:val="9"/>
    </w:pPr>
  </w:style>
  <w:style w:type="paragraph" w:styleId="TOC1">
    <w:name w:val="toc 1"/>
    <w:basedOn w:val="Normal"/>
    <w:next w:val="Normal"/>
    <w:autoRedefine/>
    <w:uiPriority w:val="39"/>
    <w:unhideWhenUsed/>
    <w:rsid w:val="00963D83"/>
    <w:pPr>
      <w:spacing w:after="100"/>
    </w:pPr>
  </w:style>
  <w:style w:type="character" w:customStyle="1" w:styleId="Heading2Char">
    <w:name w:val="Heading 2 Char"/>
    <w:basedOn w:val="DefaultParagraphFont"/>
    <w:link w:val="Heading2"/>
    <w:uiPriority w:val="9"/>
    <w:rsid w:val="003572C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572CB"/>
    <w:pPr>
      <w:ind w:left="720"/>
      <w:contextualSpacing/>
    </w:pPr>
  </w:style>
  <w:style w:type="paragraph" w:styleId="TOC2">
    <w:name w:val="toc 2"/>
    <w:basedOn w:val="Normal"/>
    <w:next w:val="Normal"/>
    <w:autoRedefine/>
    <w:uiPriority w:val="39"/>
    <w:unhideWhenUsed/>
    <w:rsid w:val="003572CB"/>
    <w:pPr>
      <w:spacing w:after="100"/>
      <w:ind w:left="220"/>
    </w:pPr>
  </w:style>
  <w:style w:type="paragraph" w:styleId="HTMLPreformatted">
    <w:name w:val="HTML Preformatted"/>
    <w:basedOn w:val="Normal"/>
    <w:link w:val="HTMLPreformattedChar"/>
    <w:uiPriority w:val="99"/>
    <w:semiHidden/>
    <w:unhideWhenUsed/>
    <w:rsid w:val="00113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13338"/>
    <w:rPr>
      <w:rFonts w:ascii="Courier New" w:eastAsia="Times New Roman" w:hAnsi="Courier New" w:cs="Courier New"/>
      <w:sz w:val="20"/>
      <w:szCs w:val="20"/>
    </w:rPr>
  </w:style>
  <w:style w:type="paragraph" w:styleId="Caption">
    <w:name w:val="caption"/>
    <w:basedOn w:val="Normal"/>
    <w:next w:val="Normal"/>
    <w:uiPriority w:val="35"/>
    <w:unhideWhenUsed/>
    <w:qFormat/>
    <w:rsid w:val="00113338"/>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1333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13338"/>
    <w:pPr>
      <w:spacing w:after="100"/>
      <w:ind w:left="440"/>
    </w:pPr>
  </w:style>
  <w:style w:type="paragraph" w:styleId="NormalWeb">
    <w:name w:val="Normal (Web)"/>
    <w:basedOn w:val="Normal"/>
    <w:uiPriority w:val="99"/>
    <w:unhideWhenUsed/>
    <w:rsid w:val="00BC5A0A"/>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B40857"/>
    <w:pPr>
      <w:spacing w:after="0"/>
    </w:pPr>
  </w:style>
  <w:style w:type="character" w:styleId="CommentReference">
    <w:name w:val="annotation reference"/>
    <w:basedOn w:val="DefaultParagraphFont"/>
    <w:uiPriority w:val="99"/>
    <w:semiHidden/>
    <w:unhideWhenUsed/>
    <w:rsid w:val="0049074A"/>
    <w:rPr>
      <w:sz w:val="16"/>
      <w:szCs w:val="16"/>
    </w:rPr>
  </w:style>
  <w:style w:type="paragraph" w:styleId="CommentText">
    <w:name w:val="annotation text"/>
    <w:basedOn w:val="Normal"/>
    <w:link w:val="CommentTextChar"/>
    <w:uiPriority w:val="99"/>
    <w:semiHidden/>
    <w:unhideWhenUsed/>
    <w:rsid w:val="0049074A"/>
    <w:pPr>
      <w:spacing w:line="240" w:lineRule="auto"/>
    </w:pPr>
    <w:rPr>
      <w:sz w:val="20"/>
      <w:szCs w:val="20"/>
    </w:rPr>
  </w:style>
  <w:style w:type="character" w:customStyle="1" w:styleId="CommentTextChar">
    <w:name w:val="Comment Text Char"/>
    <w:basedOn w:val="DefaultParagraphFont"/>
    <w:link w:val="CommentText"/>
    <w:uiPriority w:val="99"/>
    <w:semiHidden/>
    <w:rsid w:val="0049074A"/>
    <w:rPr>
      <w:sz w:val="20"/>
      <w:szCs w:val="20"/>
    </w:rPr>
  </w:style>
  <w:style w:type="paragraph" w:styleId="CommentSubject">
    <w:name w:val="annotation subject"/>
    <w:basedOn w:val="CommentText"/>
    <w:next w:val="CommentText"/>
    <w:link w:val="CommentSubjectChar"/>
    <w:uiPriority w:val="99"/>
    <w:semiHidden/>
    <w:unhideWhenUsed/>
    <w:rsid w:val="0049074A"/>
    <w:rPr>
      <w:b/>
      <w:bCs/>
    </w:rPr>
  </w:style>
  <w:style w:type="character" w:customStyle="1" w:styleId="CommentSubjectChar">
    <w:name w:val="Comment Subject Char"/>
    <w:basedOn w:val="CommentTextChar"/>
    <w:link w:val="CommentSubject"/>
    <w:uiPriority w:val="99"/>
    <w:semiHidden/>
    <w:rsid w:val="0049074A"/>
    <w:rPr>
      <w:b/>
      <w:bCs/>
      <w:sz w:val="20"/>
      <w:szCs w:val="20"/>
    </w:rPr>
  </w:style>
  <w:style w:type="paragraph" w:styleId="BalloonText">
    <w:name w:val="Balloon Text"/>
    <w:basedOn w:val="Normal"/>
    <w:link w:val="BalloonTextChar"/>
    <w:uiPriority w:val="99"/>
    <w:semiHidden/>
    <w:unhideWhenUsed/>
    <w:rsid w:val="0049074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9074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424357">
      <w:bodyDiv w:val="1"/>
      <w:marLeft w:val="0"/>
      <w:marRight w:val="0"/>
      <w:marTop w:val="0"/>
      <w:marBottom w:val="0"/>
      <w:divBdr>
        <w:top w:val="none" w:sz="0" w:space="0" w:color="auto"/>
        <w:left w:val="none" w:sz="0" w:space="0" w:color="auto"/>
        <w:bottom w:val="none" w:sz="0" w:space="0" w:color="auto"/>
        <w:right w:val="none" w:sz="0" w:space="0" w:color="auto"/>
      </w:divBdr>
    </w:div>
    <w:div w:id="337584362">
      <w:bodyDiv w:val="1"/>
      <w:marLeft w:val="0"/>
      <w:marRight w:val="0"/>
      <w:marTop w:val="0"/>
      <w:marBottom w:val="0"/>
      <w:divBdr>
        <w:top w:val="none" w:sz="0" w:space="0" w:color="auto"/>
        <w:left w:val="none" w:sz="0" w:space="0" w:color="auto"/>
        <w:bottom w:val="none" w:sz="0" w:space="0" w:color="auto"/>
        <w:right w:val="none" w:sz="0" w:space="0" w:color="auto"/>
      </w:divBdr>
    </w:div>
    <w:div w:id="466119779">
      <w:bodyDiv w:val="1"/>
      <w:marLeft w:val="0"/>
      <w:marRight w:val="0"/>
      <w:marTop w:val="0"/>
      <w:marBottom w:val="0"/>
      <w:divBdr>
        <w:top w:val="none" w:sz="0" w:space="0" w:color="auto"/>
        <w:left w:val="none" w:sz="0" w:space="0" w:color="auto"/>
        <w:bottom w:val="none" w:sz="0" w:space="0" w:color="auto"/>
        <w:right w:val="none" w:sz="0" w:space="0" w:color="auto"/>
      </w:divBdr>
    </w:div>
    <w:div w:id="835994086">
      <w:bodyDiv w:val="1"/>
      <w:marLeft w:val="0"/>
      <w:marRight w:val="0"/>
      <w:marTop w:val="0"/>
      <w:marBottom w:val="0"/>
      <w:divBdr>
        <w:top w:val="none" w:sz="0" w:space="0" w:color="auto"/>
        <w:left w:val="none" w:sz="0" w:space="0" w:color="auto"/>
        <w:bottom w:val="none" w:sz="0" w:space="0" w:color="auto"/>
        <w:right w:val="none" w:sz="0" w:space="0" w:color="auto"/>
      </w:divBdr>
    </w:div>
    <w:div w:id="907112142">
      <w:bodyDiv w:val="1"/>
      <w:marLeft w:val="0"/>
      <w:marRight w:val="0"/>
      <w:marTop w:val="0"/>
      <w:marBottom w:val="0"/>
      <w:divBdr>
        <w:top w:val="none" w:sz="0" w:space="0" w:color="auto"/>
        <w:left w:val="none" w:sz="0" w:space="0" w:color="auto"/>
        <w:bottom w:val="none" w:sz="0" w:space="0" w:color="auto"/>
        <w:right w:val="none" w:sz="0" w:space="0" w:color="auto"/>
      </w:divBdr>
    </w:div>
    <w:div w:id="911814544">
      <w:bodyDiv w:val="1"/>
      <w:marLeft w:val="0"/>
      <w:marRight w:val="0"/>
      <w:marTop w:val="0"/>
      <w:marBottom w:val="0"/>
      <w:divBdr>
        <w:top w:val="none" w:sz="0" w:space="0" w:color="auto"/>
        <w:left w:val="none" w:sz="0" w:space="0" w:color="auto"/>
        <w:bottom w:val="none" w:sz="0" w:space="0" w:color="auto"/>
        <w:right w:val="none" w:sz="0" w:space="0" w:color="auto"/>
      </w:divBdr>
    </w:div>
    <w:div w:id="920797203">
      <w:bodyDiv w:val="1"/>
      <w:marLeft w:val="0"/>
      <w:marRight w:val="0"/>
      <w:marTop w:val="0"/>
      <w:marBottom w:val="0"/>
      <w:divBdr>
        <w:top w:val="none" w:sz="0" w:space="0" w:color="auto"/>
        <w:left w:val="none" w:sz="0" w:space="0" w:color="auto"/>
        <w:bottom w:val="none" w:sz="0" w:space="0" w:color="auto"/>
        <w:right w:val="none" w:sz="0" w:space="0" w:color="auto"/>
      </w:divBdr>
    </w:div>
    <w:div w:id="1052928748">
      <w:bodyDiv w:val="1"/>
      <w:marLeft w:val="0"/>
      <w:marRight w:val="0"/>
      <w:marTop w:val="0"/>
      <w:marBottom w:val="0"/>
      <w:divBdr>
        <w:top w:val="none" w:sz="0" w:space="0" w:color="auto"/>
        <w:left w:val="none" w:sz="0" w:space="0" w:color="auto"/>
        <w:bottom w:val="none" w:sz="0" w:space="0" w:color="auto"/>
        <w:right w:val="none" w:sz="0" w:space="0" w:color="auto"/>
      </w:divBdr>
    </w:div>
    <w:div w:id="1162232135">
      <w:bodyDiv w:val="1"/>
      <w:marLeft w:val="0"/>
      <w:marRight w:val="0"/>
      <w:marTop w:val="0"/>
      <w:marBottom w:val="0"/>
      <w:divBdr>
        <w:top w:val="none" w:sz="0" w:space="0" w:color="auto"/>
        <w:left w:val="none" w:sz="0" w:space="0" w:color="auto"/>
        <w:bottom w:val="none" w:sz="0" w:space="0" w:color="auto"/>
        <w:right w:val="none" w:sz="0" w:space="0" w:color="auto"/>
      </w:divBdr>
    </w:div>
    <w:div w:id="1224102237">
      <w:bodyDiv w:val="1"/>
      <w:marLeft w:val="0"/>
      <w:marRight w:val="0"/>
      <w:marTop w:val="0"/>
      <w:marBottom w:val="0"/>
      <w:divBdr>
        <w:top w:val="none" w:sz="0" w:space="0" w:color="auto"/>
        <w:left w:val="none" w:sz="0" w:space="0" w:color="auto"/>
        <w:bottom w:val="none" w:sz="0" w:space="0" w:color="auto"/>
        <w:right w:val="none" w:sz="0" w:space="0" w:color="auto"/>
      </w:divBdr>
      <w:divsChild>
        <w:div w:id="2076659686">
          <w:marLeft w:val="0"/>
          <w:marRight w:val="0"/>
          <w:marTop w:val="0"/>
          <w:marBottom w:val="0"/>
          <w:divBdr>
            <w:top w:val="none" w:sz="0" w:space="0" w:color="auto"/>
            <w:left w:val="none" w:sz="0" w:space="0" w:color="auto"/>
            <w:bottom w:val="none" w:sz="0" w:space="0" w:color="auto"/>
            <w:right w:val="none" w:sz="0" w:space="0" w:color="auto"/>
          </w:divBdr>
          <w:divsChild>
            <w:div w:id="1846705100">
              <w:marLeft w:val="0"/>
              <w:marRight w:val="0"/>
              <w:marTop w:val="0"/>
              <w:marBottom w:val="0"/>
              <w:divBdr>
                <w:top w:val="none" w:sz="0" w:space="0" w:color="auto"/>
                <w:left w:val="none" w:sz="0" w:space="0" w:color="auto"/>
                <w:bottom w:val="none" w:sz="0" w:space="0" w:color="auto"/>
                <w:right w:val="none" w:sz="0" w:space="0" w:color="auto"/>
              </w:divBdr>
              <w:divsChild>
                <w:div w:id="363558866">
                  <w:marLeft w:val="0"/>
                  <w:marRight w:val="0"/>
                  <w:marTop w:val="0"/>
                  <w:marBottom w:val="0"/>
                  <w:divBdr>
                    <w:top w:val="none" w:sz="0" w:space="0" w:color="auto"/>
                    <w:left w:val="none" w:sz="0" w:space="0" w:color="auto"/>
                    <w:bottom w:val="none" w:sz="0" w:space="0" w:color="auto"/>
                    <w:right w:val="none" w:sz="0" w:space="0" w:color="auto"/>
                  </w:divBdr>
                  <w:divsChild>
                    <w:div w:id="214310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015466">
      <w:bodyDiv w:val="1"/>
      <w:marLeft w:val="0"/>
      <w:marRight w:val="0"/>
      <w:marTop w:val="0"/>
      <w:marBottom w:val="0"/>
      <w:divBdr>
        <w:top w:val="none" w:sz="0" w:space="0" w:color="auto"/>
        <w:left w:val="none" w:sz="0" w:space="0" w:color="auto"/>
        <w:bottom w:val="none" w:sz="0" w:space="0" w:color="auto"/>
        <w:right w:val="none" w:sz="0" w:space="0" w:color="auto"/>
      </w:divBdr>
      <w:divsChild>
        <w:div w:id="647443769">
          <w:marLeft w:val="0"/>
          <w:marRight w:val="0"/>
          <w:marTop w:val="0"/>
          <w:marBottom w:val="0"/>
          <w:divBdr>
            <w:top w:val="none" w:sz="0" w:space="0" w:color="auto"/>
            <w:left w:val="none" w:sz="0" w:space="0" w:color="auto"/>
            <w:bottom w:val="none" w:sz="0" w:space="0" w:color="auto"/>
            <w:right w:val="none" w:sz="0" w:space="0" w:color="auto"/>
          </w:divBdr>
          <w:divsChild>
            <w:div w:id="1524637458">
              <w:marLeft w:val="0"/>
              <w:marRight w:val="0"/>
              <w:marTop w:val="0"/>
              <w:marBottom w:val="0"/>
              <w:divBdr>
                <w:top w:val="none" w:sz="0" w:space="0" w:color="auto"/>
                <w:left w:val="none" w:sz="0" w:space="0" w:color="auto"/>
                <w:bottom w:val="none" w:sz="0" w:space="0" w:color="auto"/>
                <w:right w:val="none" w:sz="0" w:space="0" w:color="auto"/>
              </w:divBdr>
              <w:divsChild>
                <w:div w:id="1401901831">
                  <w:marLeft w:val="0"/>
                  <w:marRight w:val="0"/>
                  <w:marTop w:val="0"/>
                  <w:marBottom w:val="0"/>
                  <w:divBdr>
                    <w:top w:val="none" w:sz="0" w:space="0" w:color="auto"/>
                    <w:left w:val="none" w:sz="0" w:space="0" w:color="auto"/>
                    <w:bottom w:val="none" w:sz="0" w:space="0" w:color="auto"/>
                    <w:right w:val="none" w:sz="0" w:space="0" w:color="auto"/>
                  </w:divBdr>
                  <w:divsChild>
                    <w:div w:id="1310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94866">
              <w:marLeft w:val="0"/>
              <w:marRight w:val="0"/>
              <w:marTop w:val="0"/>
              <w:marBottom w:val="0"/>
              <w:divBdr>
                <w:top w:val="none" w:sz="0" w:space="0" w:color="auto"/>
                <w:left w:val="none" w:sz="0" w:space="0" w:color="auto"/>
                <w:bottom w:val="none" w:sz="0" w:space="0" w:color="auto"/>
                <w:right w:val="none" w:sz="0" w:space="0" w:color="auto"/>
              </w:divBdr>
            </w:div>
          </w:divsChild>
        </w:div>
        <w:div w:id="1216433869">
          <w:marLeft w:val="0"/>
          <w:marRight w:val="0"/>
          <w:marTop w:val="0"/>
          <w:marBottom w:val="0"/>
          <w:divBdr>
            <w:top w:val="none" w:sz="0" w:space="0" w:color="auto"/>
            <w:left w:val="none" w:sz="0" w:space="0" w:color="auto"/>
            <w:bottom w:val="none" w:sz="0" w:space="0" w:color="auto"/>
            <w:right w:val="none" w:sz="0" w:space="0" w:color="auto"/>
          </w:divBdr>
          <w:divsChild>
            <w:div w:id="390620732">
              <w:marLeft w:val="0"/>
              <w:marRight w:val="0"/>
              <w:marTop w:val="0"/>
              <w:marBottom w:val="0"/>
              <w:divBdr>
                <w:top w:val="none" w:sz="0" w:space="0" w:color="auto"/>
                <w:left w:val="none" w:sz="0" w:space="0" w:color="auto"/>
                <w:bottom w:val="none" w:sz="0" w:space="0" w:color="auto"/>
                <w:right w:val="none" w:sz="0" w:space="0" w:color="auto"/>
              </w:divBdr>
              <w:divsChild>
                <w:div w:id="1391349165">
                  <w:marLeft w:val="0"/>
                  <w:marRight w:val="0"/>
                  <w:marTop w:val="0"/>
                  <w:marBottom w:val="0"/>
                  <w:divBdr>
                    <w:top w:val="none" w:sz="0" w:space="0" w:color="auto"/>
                    <w:left w:val="none" w:sz="0" w:space="0" w:color="auto"/>
                    <w:bottom w:val="none" w:sz="0" w:space="0" w:color="auto"/>
                    <w:right w:val="none" w:sz="0" w:space="0" w:color="auto"/>
                  </w:divBdr>
                  <w:divsChild>
                    <w:div w:id="1903638041">
                      <w:marLeft w:val="0"/>
                      <w:marRight w:val="0"/>
                      <w:marTop w:val="0"/>
                      <w:marBottom w:val="0"/>
                      <w:divBdr>
                        <w:top w:val="none" w:sz="0" w:space="0" w:color="auto"/>
                        <w:left w:val="none" w:sz="0" w:space="0" w:color="auto"/>
                        <w:bottom w:val="none" w:sz="0" w:space="0" w:color="auto"/>
                        <w:right w:val="none" w:sz="0" w:space="0" w:color="auto"/>
                      </w:divBdr>
                      <w:divsChild>
                        <w:div w:id="665203935">
                          <w:marLeft w:val="0"/>
                          <w:marRight w:val="0"/>
                          <w:marTop w:val="0"/>
                          <w:marBottom w:val="0"/>
                          <w:divBdr>
                            <w:top w:val="none" w:sz="0" w:space="0" w:color="auto"/>
                            <w:left w:val="none" w:sz="0" w:space="0" w:color="auto"/>
                            <w:bottom w:val="none" w:sz="0" w:space="0" w:color="auto"/>
                            <w:right w:val="none" w:sz="0" w:space="0" w:color="auto"/>
                          </w:divBdr>
                          <w:divsChild>
                            <w:div w:id="572353257">
                              <w:marLeft w:val="0"/>
                              <w:marRight w:val="0"/>
                              <w:marTop w:val="0"/>
                              <w:marBottom w:val="0"/>
                              <w:divBdr>
                                <w:top w:val="none" w:sz="0" w:space="0" w:color="auto"/>
                                <w:left w:val="none" w:sz="0" w:space="0" w:color="auto"/>
                                <w:bottom w:val="none" w:sz="0" w:space="0" w:color="auto"/>
                                <w:right w:val="none" w:sz="0" w:space="0" w:color="auto"/>
                              </w:divBdr>
                              <w:divsChild>
                                <w:div w:id="157990098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86754646">
                      <w:marLeft w:val="60"/>
                      <w:marRight w:val="510"/>
                      <w:marTop w:val="120"/>
                      <w:marBottom w:val="120"/>
                      <w:divBdr>
                        <w:top w:val="none" w:sz="0" w:space="0" w:color="auto"/>
                        <w:left w:val="none" w:sz="0" w:space="0" w:color="auto"/>
                        <w:bottom w:val="none" w:sz="0" w:space="0" w:color="auto"/>
                        <w:right w:val="none" w:sz="0" w:space="0" w:color="auto"/>
                      </w:divBdr>
                      <w:divsChild>
                        <w:div w:id="1280601092">
                          <w:marLeft w:val="0"/>
                          <w:marRight w:val="0"/>
                          <w:marTop w:val="0"/>
                          <w:marBottom w:val="0"/>
                          <w:divBdr>
                            <w:top w:val="none" w:sz="0" w:space="0" w:color="auto"/>
                            <w:left w:val="none" w:sz="0" w:space="0" w:color="auto"/>
                            <w:bottom w:val="none" w:sz="0" w:space="0" w:color="auto"/>
                            <w:right w:val="none" w:sz="0" w:space="0" w:color="auto"/>
                          </w:divBdr>
                          <w:divsChild>
                            <w:div w:id="1964270629">
                              <w:marLeft w:val="0"/>
                              <w:marRight w:val="0"/>
                              <w:marTop w:val="0"/>
                              <w:marBottom w:val="0"/>
                              <w:divBdr>
                                <w:top w:val="none" w:sz="0" w:space="0" w:color="auto"/>
                                <w:left w:val="none" w:sz="0" w:space="0" w:color="auto"/>
                                <w:bottom w:val="none" w:sz="0" w:space="0" w:color="auto"/>
                                <w:right w:val="none" w:sz="0" w:space="0" w:color="auto"/>
                              </w:divBdr>
                            </w:div>
                            <w:div w:id="515311638">
                              <w:marLeft w:val="0"/>
                              <w:marRight w:val="-450"/>
                              <w:marTop w:val="0"/>
                              <w:marBottom w:val="0"/>
                              <w:divBdr>
                                <w:top w:val="none" w:sz="0" w:space="0" w:color="auto"/>
                                <w:left w:val="none" w:sz="0" w:space="0" w:color="auto"/>
                                <w:bottom w:val="none" w:sz="0" w:space="0" w:color="auto"/>
                                <w:right w:val="none" w:sz="0" w:space="0" w:color="auto"/>
                              </w:divBdr>
                              <w:divsChild>
                                <w:div w:id="1037198761">
                                  <w:marLeft w:val="0"/>
                                  <w:marRight w:val="0"/>
                                  <w:marTop w:val="0"/>
                                  <w:marBottom w:val="0"/>
                                  <w:divBdr>
                                    <w:top w:val="none" w:sz="0" w:space="0" w:color="auto"/>
                                    <w:left w:val="none" w:sz="0" w:space="0" w:color="auto"/>
                                    <w:bottom w:val="none" w:sz="0" w:space="0" w:color="auto"/>
                                    <w:right w:val="none" w:sz="0" w:space="0" w:color="auto"/>
                                  </w:divBdr>
                                  <w:divsChild>
                                    <w:div w:id="1942761844">
                                      <w:marLeft w:val="0"/>
                                      <w:marRight w:val="0"/>
                                      <w:marTop w:val="0"/>
                                      <w:marBottom w:val="0"/>
                                      <w:divBdr>
                                        <w:top w:val="none" w:sz="0" w:space="0" w:color="auto"/>
                                        <w:left w:val="none" w:sz="0" w:space="0" w:color="auto"/>
                                        <w:bottom w:val="none" w:sz="0" w:space="0" w:color="auto"/>
                                        <w:right w:val="none" w:sz="0" w:space="0" w:color="auto"/>
                                      </w:divBdr>
                                      <w:divsChild>
                                        <w:div w:id="1183084888">
                                          <w:marLeft w:val="0"/>
                                          <w:marRight w:val="0"/>
                                          <w:marTop w:val="0"/>
                                          <w:marBottom w:val="0"/>
                                          <w:divBdr>
                                            <w:top w:val="none" w:sz="0" w:space="0" w:color="auto"/>
                                            <w:left w:val="none" w:sz="0" w:space="0" w:color="auto"/>
                                            <w:bottom w:val="none" w:sz="0" w:space="0" w:color="auto"/>
                                            <w:right w:val="none" w:sz="0" w:space="0" w:color="auto"/>
                                          </w:divBdr>
                                          <w:divsChild>
                                            <w:div w:id="1126504535">
                                              <w:marLeft w:val="0"/>
                                              <w:marRight w:val="0"/>
                                              <w:marTop w:val="0"/>
                                              <w:marBottom w:val="0"/>
                                              <w:divBdr>
                                                <w:top w:val="none" w:sz="0" w:space="0" w:color="auto"/>
                                                <w:left w:val="none" w:sz="0" w:space="0" w:color="auto"/>
                                                <w:bottom w:val="none" w:sz="0" w:space="0" w:color="auto"/>
                                                <w:right w:val="none" w:sz="0" w:space="0" w:color="auto"/>
                                              </w:divBdr>
                                              <w:divsChild>
                                                <w:div w:id="747073696">
                                                  <w:marLeft w:val="0"/>
                                                  <w:marRight w:val="0"/>
                                                  <w:marTop w:val="0"/>
                                                  <w:marBottom w:val="0"/>
                                                  <w:divBdr>
                                                    <w:top w:val="none" w:sz="0" w:space="0" w:color="auto"/>
                                                    <w:left w:val="none" w:sz="0" w:space="0" w:color="auto"/>
                                                    <w:bottom w:val="none" w:sz="0" w:space="0" w:color="auto"/>
                                                    <w:right w:val="none" w:sz="0" w:space="0" w:color="auto"/>
                                                  </w:divBdr>
                                                  <w:divsChild>
                                                    <w:div w:id="1100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8801760">
              <w:marLeft w:val="0"/>
              <w:marRight w:val="0"/>
              <w:marTop w:val="0"/>
              <w:marBottom w:val="0"/>
              <w:divBdr>
                <w:top w:val="none" w:sz="0" w:space="0" w:color="auto"/>
                <w:left w:val="none" w:sz="0" w:space="0" w:color="auto"/>
                <w:bottom w:val="none" w:sz="0" w:space="0" w:color="auto"/>
                <w:right w:val="none" w:sz="0" w:space="0" w:color="auto"/>
              </w:divBdr>
            </w:div>
          </w:divsChild>
        </w:div>
        <w:div w:id="1911620216">
          <w:marLeft w:val="0"/>
          <w:marRight w:val="0"/>
          <w:marTop w:val="0"/>
          <w:marBottom w:val="0"/>
          <w:divBdr>
            <w:top w:val="none" w:sz="0" w:space="0" w:color="auto"/>
            <w:left w:val="none" w:sz="0" w:space="0" w:color="auto"/>
            <w:bottom w:val="none" w:sz="0" w:space="0" w:color="auto"/>
            <w:right w:val="none" w:sz="0" w:space="0" w:color="auto"/>
          </w:divBdr>
          <w:divsChild>
            <w:div w:id="610017788">
              <w:marLeft w:val="0"/>
              <w:marRight w:val="0"/>
              <w:marTop w:val="0"/>
              <w:marBottom w:val="0"/>
              <w:divBdr>
                <w:top w:val="none" w:sz="0" w:space="0" w:color="auto"/>
                <w:left w:val="none" w:sz="0" w:space="0" w:color="auto"/>
                <w:bottom w:val="none" w:sz="0" w:space="0" w:color="auto"/>
                <w:right w:val="none" w:sz="0" w:space="0" w:color="auto"/>
              </w:divBdr>
              <w:divsChild>
                <w:div w:id="643581224">
                  <w:marLeft w:val="0"/>
                  <w:marRight w:val="0"/>
                  <w:marTop w:val="0"/>
                  <w:marBottom w:val="0"/>
                  <w:divBdr>
                    <w:top w:val="none" w:sz="0" w:space="0" w:color="auto"/>
                    <w:left w:val="none" w:sz="0" w:space="0" w:color="auto"/>
                    <w:bottom w:val="none" w:sz="0" w:space="0" w:color="auto"/>
                    <w:right w:val="none" w:sz="0" w:space="0" w:color="auto"/>
                  </w:divBdr>
                  <w:divsChild>
                    <w:div w:id="92681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0759">
              <w:marLeft w:val="0"/>
              <w:marRight w:val="0"/>
              <w:marTop w:val="0"/>
              <w:marBottom w:val="0"/>
              <w:divBdr>
                <w:top w:val="none" w:sz="0" w:space="0" w:color="auto"/>
                <w:left w:val="none" w:sz="0" w:space="0" w:color="auto"/>
                <w:bottom w:val="none" w:sz="0" w:space="0" w:color="auto"/>
                <w:right w:val="none" w:sz="0" w:space="0" w:color="auto"/>
              </w:divBdr>
            </w:div>
          </w:divsChild>
        </w:div>
        <w:div w:id="998459238">
          <w:marLeft w:val="0"/>
          <w:marRight w:val="0"/>
          <w:marTop w:val="0"/>
          <w:marBottom w:val="0"/>
          <w:divBdr>
            <w:top w:val="none" w:sz="0" w:space="0" w:color="auto"/>
            <w:left w:val="none" w:sz="0" w:space="0" w:color="auto"/>
            <w:bottom w:val="none" w:sz="0" w:space="0" w:color="auto"/>
            <w:right w:val="none" w:sz="0" w:space="0" w:color="auto"/>
          </w:divBdr>
          <w:divsChild>
            <w:div w:id="1890067882">
              <w:marLeft w:val="0"/>
              <w:marRight w:val="0"/>
              <w:marTop w:val="0"/>
              <w:marBottom w:val="0"/>
              <w:divBdr>
                <w:top w:val="none" w:sz="0" w:space="0" w:color="auto"/>
                <w:left w:val="none" w:sz="0" w:space="0" w:color="auto"/>
                <w:bottom w:val="none" w:sz="0" w:space="0" w:color="auto"/>
                <w:right w:val="none" w:sz="0" w:space="0" w:color="auto"/>
              </w:divBdr>
              <w:divsChild>
                <w:div w:id="1820342859">
                  <w:marLeft w:val="0"/>
                  <w:marRight w:val="0"/>
                  <w:marTop w:val="0"/>
                  <w:marBottom w:val="0"/>
                  <w:divBdr>
                    <w:top w:val="none" w:sz="0" w:space="0" w:color="auto"/>
                    <w:left w:val="none" w:sz="0" w:space="0" w:color="auto"/>
                    <w:bottom w:val="none" w:sz="0" w:space="0" w:color="auto"/>
                    <w:right w:val="none" w:sz="0" w:space="0" w:color="auto"/>
                  </w:divBdr>
                  <w:divsChild>
                    <w:div w:id="792136835">
                      <w:marLeft w:val="0"/>
                      <w:marRight w:val="0"/>
                      <w:marTop w:val="0"/>
                      <w:marBottom w:val="0"/>
                      <w:divBdr>
                        <w:top w:val="none" w:sz="0" w:space="0" w:color="auto"/>
                        <w:left w:val="none" w:sz="0" w:space="0" w:color="auto"/>
                        <w:bottom w:val="none" w:sz="0" w:space="0" w:color="auto"/>
                        <w:right w:val="none" w:sz="0" w:space="0" w:color="auto"/>
                      </w:divBdr>
                      <w:divsChild>
                        <w:div w:id="1386758914">
                          <w:marLeft w:val="0"/>
                          <w:marRight w:val="0"/>
                          <w:marTop w:val="0"/>
                          <w:marBottom w:val="0"/>
                          <w:divBdr>
                            <w:top w:val="none" w:sz="0" w:space="0" w:color="auto"/>
                            <w:left w:val="none" w:sz="0" w:space="0" w:color="auto"/>
                            <w:bottom w:val="none" w:sz="0" w:space="0" w:color="auto"/>
                            <w:right w:val="none" w:sz="0" w:space="0" w:color="auto"/>
                          </w:divBdr>
                          <w:divsChild>
                            <w:div w:id="2114011683">
                              <w:marLeft w:val="0"/>
                              <w:marRight w:val="0"/>
                              <w:marTop w:val="0"/>
                              <w:marBottom w:val="0"/>
                              <w:divBdr>
                                <w:top w:val="none" w:sz="0" w:space="0" w:color="auto"/>
                                <w:left w:val="none" w:sz="0" w:space="0" w:color="auto"/>
                                <w:bottom w:val="none" w:sz="0" w:space="0" w:color="auto"/>
                                <w:right w:val="none" w:sz="0" w:space="0" w:color="auto"/>
                              </w:divBdr>
                              <w:divsChild>
                                <w:div w:id="128079860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461656320">
                      <w:marLeft w:val="60"/>
                      <w:marRight w:val="510"/>
                      <w:marTop w:val="120"/>
                      <w:marBottom w:val="120"/>
                      <w:divBdr>
                        <w:top w:val="none" w:sz="0" w:space="0" w:color="auto"/>
                        <w:left w:val="none" w:sz="0" w:space="0" w:color="auto"/>
                        <w:bottom w:val="none" w:sz="0" w:space="0" w:color="auto"/>
                        <w:right w:val="none" w:sz="0" w:space="0" w:color="auto"/>
                      </w:divBdr>
                      <w:divsChild>
                        <w:div w:id="894584349">
                          <w:marLeft w:val="0"/>
                          <w:marRight w:val="0"/>
                          <w:marTop w:val="0"/>
                          <w:marBottom w:val="0"/>
                          <w:divBdr>
                            <w:top w:val="none" w:sz="0" w:space="0" w:color="auto"/>
                            <w:left w:val="none" w:sz="0" w:space="0" w:color="auto"/>
                            <w:bottom w:val="none" w:sz="0" w:space="0" w:color="auto"/>
                            <w:right w:val="none" w:sz="0" w:space="0" w:color="auto"/>
                          </w:divBdr>
                          <w:divsChild>
                            <w:div w:id="2089036918">
                              <w:marLeft w:val="0"/>
                              <w:marRight w:val="0"/>
                              <w:marTop w:val="0"/>
                              <w:marBottom w:val="0"/>
                              <w:divBdr>
                                <w:top w:val="none" w:sz="0" w:space="0" w:color="auto"/>
                                <w:left w:val="none" w:sz="0" w:space="0" w:color="auto"/>
                                <w:bottom w:val="none" w:sz="0" w:space="0" w:color="auto"/>
                                <w:right w:val="none" w:sz="0" w:space="0" w:color="auto"/>
                              </w:divBdr>
                            </w:div>
                            <w:div w:id="591007680">
                              <w:marLeft w:val="0"/>
                              <w:marRight w:val="-450"/>
                              <w:marTop w:val="0"/>
                              <w:marBottom w:val="0"/>
                              <w:divBdr>
                                <w:top w:val="none" w:sz="0" w:space="0" w:color="auto"/>
                                <w:left w:val="none" w:sz="0" w:space="0" w:color="auto"/>
                                <w:bottom w:val="none" w:sz="0" w:space="0" w:color="auto"/>
                                <w:right w:val="none" w:sz="0" w:space="0" w:color="auto"/>
                              </w:divBdr>
                              <w:divsChild>
                                <w:div w:id="1454517062">
                                  <w:marLeft w:val="0"/>
                                  <w:marRight w:val="0"/>
                                  <w:marTop w:val="0"/>
                                  <w:marBottom w:val="0"/>
                                  <w:divBdr>
                                    <w:top w:val="none" w:sz="0" w:space="0" w:color="auto"/>
                                    <w:left w:val="none" w:sz="0" w:space="0" w:color="auto"/>
                                    <w:bottom w:val="none" w:sz="0" w:space="0" w:color="auto"/>
                                    <w:right w:val="none" w:sz="0" w:space="0" w:color="auto"/>
                                  </w:divBdr>
                                  <w:divsChild>
                                    <w:div w:id="1174029359">
                                      <w:marLeft w:val="0"/>
                                      <w:marRight w:val="0"/>
                                      <w:marTop w:val="0"/>
                                      <w:marBottom w:val="0"/>
                                      <w:divBdr>
                                        <w:top w:val="none" w:sz="0" w:space="0" w:color="auto"/>
                                        <w:left w:val="none" w:sz="0" w:space="0" w:color="auto"/>
                                        <w:bottom w:val="none" w:sz="0" w:space="0" w:color="auto"/>
                                        <w:right w:val="none" w:sz="0" w:space="0" w:color="auto"/>
                                      </w:divBdr>
                                      <w:divsChild>
                                        <w:div w:id="267932359">
                                          <w:marLeft w:val="0"/>
                                          <w:marRight w:val="0"/>
                                          <w:marTop w:val="0"/>
                                          <w:marBottom w:val="0"/>
                                          <w:divBdr>
                                            <w:top w:val="none" w:sz="0" w:space="0" w:color="auto"/>
                                            <w:left w:val="none" w:sz="0" w:space="0" w:color="auto"/>
                                            <w:bottom w:val="none" w:sz="0" w:space="0" w:color="auto"/>
                                            <w:right w:val="none" w:sz="0" w:space="0" w:color="auto"/>
                                          </w:divBdr>
                                          <w:divsChild>
                                            <w:div w:id="1327439104">
                                              <w:marLeft w:val="0"/>
                                              <w:marRight w:val="0"/>
                                              <w:marTop w:val="0"/>
                                              <w:marBottom w:val="0"/>
                                              <w:divBdr>
                                                <w:top w:val="none" w:sz="0" w:space="0" w:color="auto"/>
                                                <w:left w:val="none" w:sz="0" w:space="0" w:color="auto"/>
                                                <w:bottom w:val="none" w:sz="0" w:space="0" w:color="auto"/>
                                                <w:right w:val="none" w:sz="0" w:space="0" w:color="auto"/>
                                              </w:divBdr>
                                              <w:divsChild>
                                                <w:div w:id="908537431">
                                                  <w:marLeft w:val="0"/>
                                                  <w:marRight w:val="0"/>
                                                  <w:marTop w:val="0"/>
                                                  <w:marBottom w:val="0"/>
                                                  <w:divBdr>
                                                    <w:top w:val="none" w:sz="0" w:space="0" w:color="auto"/>
                                                    <w:left w:val="none" w:sz="0" w:space="0" w:color="auto"/>
                                                    <w:bottom w:val="none" w:sz="0" w:space="0" w:color="auto"/>
                                                    <w:right w:val="none" w:sz="0" w:space="0" w:color="auto"/>
                                                  </w:divBdr>
                                                  <w:divsChild>
                                                    <w:div w:id="8603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3450405">
              <w:marLeft w:val="0"/>
              <w:marRight w:val="0"/>
              <w:marTop w:val="0"/>
              <w:marBottom w:val="0"/>
              <w:divBdr>
                <w:top w:val="none" w:sz="0" w:space="0" w:color="auto"/>
                <w:left w:val="none" w:sz="0" w:space="0" w:color="auto"/>
                <w:bottom w:val="none" w:sz="0" w:space="0" w:color="auto"/>
                <w:right w:val="none" w:sz="0" w:space="0" w:color="auto"/>
              </w:divBdr>
            </w:div>
          </w:divsChild>
        </w:div>
        <w:div w:id="1893541431">
          <w:marLeft w:val="0"/>
          <w:marRight w:val="0"/>
          <w:marTop w:val="0"/>
          <w:marBottom w:val="0"/>
          <w:divBdr>
            <w:top w:val="none" w:sz="0" w:space="0" w:color="auto"/>
            <w:left w:val="none" w:sz="0" w:space="0" w:color="auto"/>
            <w:bottom w:val="none" w:sz="0" w:space="0" w:color="auto"/>
            <w:right w:val="none" w:sz="0" w:space="0" w:color="auto"/>
          </w:divBdr>
          <w:divsChild>
            <w:div w:id="668824638">
              <w:marLeft w:val="0"/>
              <w:marRight w:val="0"/>
              <w:marTop w:val="0"/>
              <w:marBottom w:val="0"/>
              <w:divBdr>
                <w:top w:val="none" w:sz="0" w:space="0" w:color="auto"/>
                <w:left w:val="none" w:sz="0" w:space="0" w:color="auto"/>
                <w:bottom w:val="none" w:sz="0" w:space="0" w:color="auto"/>
                <w:right w:val="none" w:sz="0" w:space="0" w:color="auto"/>
              </w:divBdr>
              <w:divsChild>
                <w:div w:id="1633948017">
                  <w:marLeft w:val="0"/>
                  <w:marRight w:val="0"/>
                  <w:marTop w:val="0"/>
                  <w:marBottom w:val="0"/>
                  <w:divBdr>
                    <w:top w:val="none" w:sz="0" w:space="0" w:color="auto"/>
                    <w:left w:val="none" w:sz="0" w:space="0" w:color="auto"/>
                    <w:bottom w:val="none" w:sz="0" w:space="0" w:color="auto"/>
                    <w:right w:val="none" w:sz="0" w:space="0" w:color="auto"/>
                  </w:divBdr>
                  <w:divsChild>
                    <w:div w:id="1962110101">
                      <w:marLeft w:val="0"/>
                      <w:marRight w:val="0"/>
                      <w:marTop w:val="0"/>
                      <w:marBottom w:val="0"/>
                      <w:divBdr>
                        <w:top w:val="none" w:sz="0" w:space="0" w:color="auto"/>
                        <w:left w:val="none" w:sz="0" w:space="0" w:color="auto"/>
                        <w:bottom w:val="none" w:sz="0" w:space="0" w:color="auto"/>
                        <w:right w:val="none" w:sz="0" w:space="0" w:color="auto"/>
                      </w:divBdr>
                      <w:divsChild>
                        <w:div w:id="1417483298">
                          <w:marLeft w:val="0"/>
                          <w:marRight w:val="0"/>
                          <w:marTop w:val="0"/>
                          <w:marBottom w:val="0"/>
                          <w:divBdr>
                            <w:top w:val="none" w:sz="0" w:space="0" w:color="auto"/>
                            <w:left w:val="none" w:sz="0" w:space="0" w:color="auto"/>
                            <w:bottom w:val="none" w:sz="0" w:space="0" w:color="auto"/>
                            <w:right w:val="none" w:sz="0" w:space="0" w:color="auto"/>
                          </w:divBdr>
                          <w:divsChild>
                            <w:div w:id="2143300800">
                              <w:marLeft w:val="0"/>
                              <w:marRight w:val="0"/>
                              <w:marTop w:val="0"/>
                              <w:marBottom w:val="0"/>
                              <w:divBdr>
                                <w:top w:val="none" w:sz="0" w:space="0" w:color="auto"/>
                                <w:left w:val="none" w:sz="0" w:space="0" w:color="auto"/>
                                <w:bottom w:val="none" w:sz="0" w:space="0" w:color="auto"/>
                                <w:right w:val="none" w:sz="0" w:space="0" w:color="auto"/>
                              </w:divBdr>
                              <w:divsChild>
                                <w:div w:id="89489749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307249065">
                      <w:marLeft w:val="60"/>
                      <w:marRight w:val="510"/>
                      <w:marTop w:val="120"/>
                      <w:marBottom w:val="120"/>
                      <w:divBdr>
                        <w:top w:val="none" w:sz="0" w:space="0" w:color="auto"/>
                        <w:left w:val="none" w:sz="0" w:space="0" w:color="auto"/>
                        <w:bottom w:val="none" w:sz="0" w:space="0" w:color="auto"/>
                        <w:right w:val="none" w:sz="0" w:space="0" w:color="auto"/>
                      </w:divBdr>
                      <w:divsChild>
                        <w:div w:id="1818958670">
                          <w:marLeft w:val="0"/>
                          <w:marRight w:val="0"/>
                          <w:marTop w:val="0"/>
                          <w:marBottom w:val="0"/>
                          <w:divBdr>
                            <w:top w:val="none" w:sz="0" w:space="0" w:color="auto"/>
                            <w:left w:val="none" w:sz="0" w:space="0" w:color="auto"/>
                            <w:bottom w:val="none" w:sz="0" w:space="0" w:color="auto"/>
                            <w:right w:val="none" w:sz="0" w:space="0" w:color="auto"/>
                          </w:divBdr>
                          <w:divsChild>
                            <w:div w:id="893082801">
                              <w:marLeft w:val="0"/>
                              <w:marRight w:val="0"/>
                              <w:marTop w:val="0"/>
                              <w:marBottom w:val="0"/>
                              <w:divBdr>
                                <w:top w:val="none" w:sz="0" w:space="0" w:color="auto"/>
                                <w:left w:val="none" w:sz="0" w:space="0" w:color="auto"/>
                                <w:bottom w:val="none" w:sz="0" w:space="0" w:color="auto"/>
                                <w:right w:val="none" w:sz="0" w:space="0" w:color="auto"/>
                              </w:divBdr>
                            </w:div>
                            <w:div w:id="2133397551">
                              <w:marLeft w:val="0"/>
                              <w:marRight w:val="-450"/>
                              <w:marTop w:val="0"/>
                              <w:marBottom w:val="0"/>
                              <w:divBdr>
                                <w:top w:val="none" w:sz="0" w:space="0" w:color="auto"/>
                                <w:left w:val="none" w:sz="0" w:space="0" w:color="auto"/>
                                <w:bottom w:val="none" w:sz="0" w:space="0" w:color="auto"/>
                                <w:right w:val="none" w:sz="0" w:space="0" w:color="auto"/>
                              </w:divBdr>
                              <w:divsChild>
                                <w:div w:id="1317032082">
                                  <w:marLeft w:val="0"/>
                                  <w:marRight w:val="0"/>
                                  <w:marTop w:val="0"/>
                                  <w:marBottom w:val="0"/>
                                  <w:divBdr>
                                    <w:top w:val="none" w:sz="0" w:space="0" w:color="auto"/>
                                    <w:left w:val="none" w:sz="0" w:space="0" w:color="auto"/>
                                    <w:bottom w:val="none" w:sz="0" w:space="0" w:color="auto"/>
                                    <w:right w:val="none" w:sz="0" w:space="0" w:color="auto"/>
                                  </w:divBdr>
                                  <w:divsChild>
                                    <w:div w:id="214969165">
                                      <w:marLeft w:val="0"/>
                                      <w:marRight w:val="0"/>
                                      <w:marTop w:val="0"/>
                                      <w:marBottom w:val="0"/>
                                      <w:divBdr>
                                        <w:top w:val="none" w:sz="0" w:space="0" w:color="auto"/>
                                        <w:left w:val="none" w:sz="0" w:space="0" w:color="auto"/>
                                        <w:bottom w:val="none" w:sz="0" w:space="0" w:color="auto"/>
                                        <w:right w:val="none" w:sz="0" w:space="0" w:color="auto"/>
                                      </w:divBdr>
                                      <w:divsChild>
                                        <w:div w:id="1293563177">
                                          <w:marLeft w:val="0"/>
                                          <w:marRight w:val="0"/>
                                          <w:marTop w:val="0"/>
                                          <w:marBottom w:val="0"/>
                                          <w:divBdr>
                                            <w:top w:val="none" w:sz="0" w:space="0" w:color="auto"/>
                                            <w:left w:val="none" w:sz="0" w:space="0" w:color="auto"/>
                                            <w:bottom w:val="none" w:sz="0" w:space="0" w:color="auto"/>
                                            <w:right w:val="none" w:sz="0" w:space="0" w:color="auto"/>
                                          </w:divBdr>
                                          <w:divsChild>
                                            <w:div w:id="294530210">
                                              <w:marLeft w:val="0"/>
                                              <w:marRight w:val="0"/>
                                              <w:marTop w:val="0"/>
                                              <w:marBottom w:val="0"/>
                                              <w:divBdr>
                                                <w:top w:val="none" w:sz="0" w:space="0" w:color="auto"/>
                                                <w:left w:val="none" w:sz="0" w:space="0" w:color="auto"/>
                                                <w:bottom w:val="none" w:sz="0" w:space="0" w:color="auto"/>
                                                <w:right w:val="none" w:sz="0" w:space="0" w:color="auto"/>
                                              </w:divBdr>
                                              <w:divsChild>
                                                <w:div w:id="1755318790">
                                                  <w:marLeft w:val="0"/>
                                                  <w:marRight w:val="0"/>
                                                  <w:marTop w:val="0"/>
                                                  <w:marBottom w:val="0"/>
                                                  <w:divBdr>
                                                    <w:top w:val="none" w:sz="0" w:space="0" w:color="auto"/>
                                                    <w:left w:val="none" w:sz="0" w:space="0" w:color="auto"/>
                                                    <w:bottom w:val="none" w:sz="0" w:space="0" w:color="auto"/>
                                                    <w:right w:val="none" w:sz="0" w:space="0" w:color="auto"/>
                                                  </w:divBdr>
                                                  <w:divsChild>
                                                    <w:div w:id="39986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790425">
              <w:marLeft w:val="0"/>
              <w:marRight w:val="0"/>
              <w:marTop w:val="0"/>
              <w:marBottom w:val="0"/>
              <w:divBdr>
                <w:top w:val="none" w:sz="0" w:space="0" w:color="auto"/>
                <w:left w:val="none" w:sz="0" w:space="0" w:color="auto"/>
                <w:bottom w:val="none" w:sz="0" w:space="0" w:color="auto"/>
                <w:right w:val="none" w:sz="0" w:space="0" w:color="auto"/>
              </w:divBdr>
            </w:div>
          </w:divsChild>
        </w:div>
        <w:div w:id="343362265">
          <w:marLeft w:val="0"/>
          <w:marRight w:val="0"/>
          <w:marTop w:val="0"/>
          <w:marBottom w:val="0"/>
          <w:divBdr>
            <w:top w:val="none" w:sz="0" w:space="0" w:color="auto"/>
            <w:left w:val="none" w:sz="0" w:space="0" w:color="auto"/>
            <w:bottom w:val="none" w:sz="0" w:space="0" w:color="auto"/>
            <w:right w:val="none" w:sz="0" w:space="0" w:color="auto"/>
          </w:divBdr>
          <w:divsChild>
            <w:div w:id="207690414">
              <w:marLeft w:val="0"/>
              <w:marRight w:val="0"/>
              <w:marTop w:val="0"/>
              <w:marBottom w:val="0"/>
              <w:divBdr>
                <w:top w:val="none" w:sz="0" w:space="0" w:color="auto"/>
                <w:left w:val="none" w:sz="0" w:space="0" w:color="auto"/>
                <w:bottom w:val="none" w:sz="0" w:space="0" w:color="auto"/>
                <w:right w:val="none" w:sz="0" w:space="0" w:color="auto"/>
              </w:divBdr>
              <w:divsChild>
                <w:div w:id="508520562">
                  <w:marLeft w:val="0"/>
                  <w:marRight w:val="0"/>
                  <w:marTop w:val="0"/>
                  <w:marBottom w:val="0"/>
                  <w:divBdr>
                    <w:top w:val="none" w:sz="0" w:space="0" w:color="auto"/>
                    <w:left w:val="none" w:sz="0" w:space="0" w:color="auto"/>
                    <w:bottom w:val="none" w:sz="0" w:space="0" w:color="auto"/>
                    <w:right w:val="none" w:sz="0" w:space="0" w:color="auto"/>
                  </w:divBdr>
                  <w:divsChild>
                    <w:div w:id="29125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7655">
              <w:marLeft w:val="0"/>
              <w:marRight w:val="0"/>
              <w:marTop w:val="0"/>
              <w:marBottom w:val="0"/>
              <w:divBdr>
                <w:top w:val="none" w:sz="0" w:space="0" w:color="auto"/>
                <w:left w:val="none" w:sz="0" w:space="0" w:color="auto"/>
                <w:bottom w:val="none" w:sz="0" w:space="0" w:color="auto"/>
                <w:right w:val="none" w:sz="0" w:space="0" w:color="auto"/>
              </w:divBdr>
            </w:div>
          </w:divsChild>
        </w:div>
        <w:div w:id="632295856">
          <w:marLeft w:val="0"/>
          <w:marRight w:val="0"/>
          <w:marTop w:val="0"/>
          <w:marBottom w:val="0"/>
          <w:divBdr>
            <w:top w:val="none" w:sz="0" w:space="0" w:color="auto"/>
            <w:left w:val="none" w:sz="0" w:space="0" w:color="auto"/>
            <w:bottom w:val="none" w:sz="0" w:space="0" w:color="auto"/>
            <w:right w:val="none" w:sz="0" w:space="0" w:color="auto"/>
          </w:divBdr>
          <w:divsChild>
            <w:div w:id="1057776445">
              <w:marLeft w:val="0"/>
              <w:marRight w:val="0"/>
              <w:marTop w:val="0"/>
              <w:marBottom w:val="0"/>
              <w:divBdr>
                <w:top w:val="none" w:sz="0" w:space="0" w:color="auto"/>
                <w:left w:val="none" w:sz="0" w:space="0" w:color="auto"/>
                <w:bottom w:val="none" w:sz="0" w:space="0" w:color="auto"/>
                <w:right w:val="none" w:sz="0" w:space="0" w:color="auto"/>
              </w:divBdr>
              <w:divsChild>
                <w:div w:id="48843860">
                  <w:marLeft w:val="0"/>
                  <w:marRight w:val="0"/>
                  <w:marTop w:val="0"/>
                  <w:marBottom w:val="0"/>
                  <w:divBdr>
                    <w:top w:val="none" w:sz="0" w:space="0" w:color="auto"/>
                    <w:left w:val="none" w:sz="0" w:space="0" w:color="auto"/>
                    <w:bottom w:val="none" w:sz="0" w:space="0" w:color="auto"/>
                    <w:right w:val="none" w:sz="0" w:space="0" w:color="auto"/>
                  </w:divBdr>
                  <w:divsChild>
                    <w:div w:id="24604050">
                      <w:marLeft w:val="0"/>
                      <w:marRight w:val="0"/>
                      <w:marTop w:val="0"/>
                      <w:marBottom w:val="0"/>
                      <w:divBdr>
                        <w:top w:val="none" w:sz="0" w:space="0" w:color="auto"/>
                        <w:left w:val="none" w:sz="0" w:space="0" w:color="auto"/>
                        <w:bottom w:val="none" w:sz="0" w:space="0" w:color="auto"/>
                        <w:right w:val="none" w:sz="0" w:space="0" w:color="auto"/>
                      </w:divBdr>
                      <w:divsChild>
                        <w:div w:id="972979212">
                          <w:marLeft w:val="0"/>
                          <w:marRight w:val="0"/>
                          <w:marTop w:val="0"/>
                          <w:marBottom w:val="0"/>
                          <w:divBdr>
                            <w:top w:val="none" w:sz="0" w:space="0" w:color="auto"/>
                            <w:left w:val="none" w:sz="0" w:space="0" w:color="auto"/>
                            <w:bottom w:val="none" w:sz="0" w:space="0" w:color="auto"/>
                            <w:right w:val="none" w:sz="0" w:space="0" w:color="auto"/>
                          </w:divBdr>
                          <w:divsChild>
                            <w:div w:id="698316169">
                              <w:marLeft w:val="0"/>
                              <w:marRight w:val="0"/>
                              <w:marTop w:val="0"/>
                              <w:marBottom w:val="0"/>
                              <w:divBdr>
                                <w:top w:val="none" w:sz="0" w:space="0" w:color="auto"/>
                                <w:left w:val="none" w:sz="0" w:space="0" w:color="auto"/>
                                <w:bottom w:val="none" w:sz="0" w:space="0" w:color="auto"/>
                                <w:right w:val="none" w:sz="0" w:space="0" w:color="auto"/>
                              </w:divBdr>
                              <w:divsChild>
                                <w:div w:id="37920999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05238368">
                      <w:marLeft w:val="60"/>
                      <w:marRight w:val="510"/>
                      <w:marTop w:val="120"/>
                      <w:marBottom w:val="120"/>
                      <w:divBdr>
                        <w:top w:val="none" w:sz="0" w:space="0" w:color="auto"/>
                        <w:left w:val="none" w:sz="0" w:space="0" w:color="auto"/>
                        <w:bottom w:val="none" w:sz="0" w:space="0" w:color="auto"/>
                        <w:right w:val="none" w:sz="0" w:space="0" w:color="auto"/>
                      </w:divBdr>
                      <w:divsChild>
                        <w:div w:id="1229224767">
                          <w:marLeft w:val="0"/>
                          <w:marRight w:val="0"/>
                          <w:marTop w:val="0"/>
                          <w:marBottom w:val="0"/>
                          <w:divBdr>
                            <w:top w:val="none" w:sz="0" w:space="0" w:color="auto"/>
                            <w:left w:val="none" w:sz="0" w:space="0" w:color="auto"/>
                            <w:bottom w:val="none" w:sz="0" w:space="0" w:color="auto"/>
                            <w:right w:val="none" w:sz="0" w:space="0" w:color="auto"/>
                          </w:divBdr>
                          <w:divsChild>
                            <w:div w:id="292059323">
                              <w:marLeft w:val="0"/>
                              <w:marRight w:val="0"/>
                              <w:marTop w:val="0"/>
                              <w:marBottom w:val="0"/>
                              <w:divBdr>
                                <w:top w:val="none" w:sz="0" w:space="0" w:color="auto"/>
                                <w:left w:val="none" w:sz="0" w:space="0" w:color="auto"/>
                                <w:bottom w:val="none" w:sz="0" w:space="0" w:color="auto"/>
                                <w:right w:val="none" w:sz="0" w:space="0" w:color="auto"/>
                              </w:divBdr>
                            </w:div>
                            <w:div w:id="85617473">
                              <w:marLeft w:val="0"/>
                              <w:marRight w:val="-450"/>
                              <w:marTop w:val="0"/>
                              <w:marBottom w:val="0"/>
                              <w:divBdr>
                                <w:top w:val="none" w:sz="0" w:space="0" w:color="auto"/>
                                <w:left w:val="none" w:sz="0" w:space="0" w:color="auto"/>
                                <w:bottom w:val="none" w:sz="0" w:space="0" w:color="auto"/>
                                <w:right w:val="none" w:sz="0" w:space="0" w:color="auto"/>
                              </w:divBdr>
                              <w:divsChild>
                                <w:div w:id="202521024">
                                  <w:marLeft w:val="0"/>
                                  <w:marRight w:val="0"/>
                                  <w:marTop w:val="0"/>
                                  <w:marBottom w:val="0"/>
                                  <w:divBdr>
                                    <w:top w:val="none" w:sz="0" w:space="0" w:color="auto"/>
                                    <w:left w:val="none" w:sz="0" w:space="0" w:color="auto"/>
                                    <w:bottom w:val="none" w:sz="0" w:space="0" w:color="auto"/>
                                    <w:right w:val="none" w:sz="0" w:space="0" w:color="auto"/>
                                  </w:divBdr>
                                  <w:divsChild>
                                    <w:div w:id="319627146">
                                      <w:marLeft w:val="0"/>
                                      <w:marRight w:val="0"/>
                                      <w:marTop w:val="0"/>
                                      <w:marBottom w:val="0"/>
                                      <w:divBdr>
                                        <w:top w:val="none" w:sz="0" w:space="0" w:color="auto"/>
                                        <w:left w:val="none" w:sz="0" w:space="0" w:color="auto"/>
                                        <w:bottom w:val="none" w:sz="0" w:space="0" w:color="auto"/>
                                        <w:right w:val="none" w:sz="0" w:space="0" w:color="auto"/>
                                      </w:divBdr>
                                      <w:divsChild>
                                        <w:div w:id="492449178">
                                          <w:marLeft w:val="0"/>
                                          <w:marRight w:val="0"/>
                                          <w:marTop w:val="0"/>
                                          <w:marBottom w:val="0"/>
                                          <w:divBdr>
                                            <w:top w:val="none" w:sz="0" w:space="0" w:color="auto"/>
                                            <w:left w:val="none" w:sz="0" w:space="0" w:color="auto"/>
                                            <w:bottom w:val="none" w:sz="0" w:space="0" w:color="auto"/>
                                            <w:right w:val="none" w:sz="0" w:space="0" w:color="auto"/>
                                          </w:divBdr>
                                          <w:divsChild>
                                            <w:div w:id="1130245497">
                                              <w:marLeft w:val="0"/>
                                              <w:marRight w:val="0"/>
                                              <w:marTop w:val="0"/>
                                              <w:marBottom w:val="0"/>
                                              <w:divBdr>
                                                <w:top w:val="none" w:sz="0" w:space="0" w:color="auto"/>
                                                <w:left w:val="none" w:sz="0" w:space="0" w:color="auto"/>
                                                <w:bottom w:val="none" w:sz="0" w:space="0" w:color="auto"/>
                                                <w:right w:val="none" w:sz="0" w:space="0" w:color="auto"/>
                                              </w:divBdr>
                                              <w:divsChild>
                                                <w:div w:id="544831405">
                                                  <w:marLeft w:val="0"/>
                                                  <w:marRight w:val="0"/>
                                                  <w:marTop w:val="0"/>
                                                  <w:marBottom w:val="0"/>
                                                  <w:divBdr>
                                                    <w:top w:val="none" w:sz="0" w:space="0" w:color="auto"/>
                                                    <w:left w:val="none" w:sz="0" w:space="0" w:color="auto"/>
                                                    <w:bottom w:val="none" w:sz="0" w:space="0" w:color="auto"/>
                                                    <w:right w:val="none" w:sz="0" w:space="0" w:color="auto"/>
                                                  </w:divBdr>
                                                  <w:divsChild>
                                                    <w:div w:id="13976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0019738">
              <w:marLeft w:val="0"/>
              <w:marRight w:val="0"/>
              <w:marTop w:val="0"/>
              <w:marBottom w:val="0"/>
              <w:divBdr>
                <w:top w:val="none" w:sz="0" w:space="0" w:color="auto"/>
                <w:left w:val="none" w:sz="0" w:space="0" w:color="auto"/>
                <w:bottom w:val="none" w:sz="0" w:space="0" w:color="auto"/>
                <w:right w:val="none" w:sz="0" w:space="0" w:color="auto"/>
              </w:divBdr>
            </w:div>
          </w:divsChild>
        </w:div>
        <w:div w:id="1916011921">
          <w:marLeft w:val="0"/>
          <w:marRight w:val="0"/>
          <w:marTop w:val="0"/>
          <w:marBottom w:val="0"/>
          <w:divBdr>
            <w:top w:val="none" w:sz="0" w:space="0" w:color="auto"/>
            <w:left w:val="none" w:sz="0" w:space="0" w:color="auto"/>
            <w:bottom w:val="none" w:sz="0" w:space="0" w:color="auto"/>
            <w:right w:val="none" w:sz="0" w:space="0" w:color="auto"/>
          </w:divBdr>
          <w:divsChild>
            <w:div w:id="276836676">
              <w:marLeft w:val="0"/>
              <w:marRight w:val="0"/>
              <w:marTop w:val="0"/>
              <w:marBottom w:val="0"/>
              <w:divBdr>
                <w:top w:val="none" w:sz="0" w:space="0" w:color="auto"/>
                <w:left w:val="none" w:sz="0" w:space="0" w:color="auto"/>
                <w:bottom w:val="none" w:sz="0" w:space="0" w:color="auto"/>
                <w:right w:val="none" w:sz="0" w:space="0" w:color="auto"/>
              </w:divBdr>
              <w:divsChild>
                <w:div w:id="1002273474">
                  <w:marLeft w:val="0"/>
                  <w:marRight w:val="0"/>
                  <w:marTop w:val="0"/>
                  <w:marBottom w:val="0"/>
                  <w:divBdr>
                    <w:top w:val="none" w:sz="0" w:space="0" w:color="auto"/>
                    <w:left w:val="none" w:sz="0" w:space="0" w:color="auto"/>
                    <w:bottom w:val="none" w:sz="0" w:space="0" w:color="auto"/>
                    <w:right w:val="none" w:sz="0" w:space="0" w:color="auto"/>
                  </w:divBdr>
                  <w:divsChild>
                    <w:div w:id="1370910233">
                      <w:marLeft w:val="0"/>
                      <w:marRight w:val="0"/>
                      <w:marTop w:val="0"/>
                      <w:marBottom w:val="0"/>
                      <w:divBdr>
                        <w:top w:val="none" w:sz="0" w:space="0" w:color="auto"/>
                        <w:left w:val="none" w:sz="0" w:space="0" w:color="auto"/>
                        <w:bottom w:val="none" w:sz="0" w:space="0" w:color="auto"/>
                        <w:right w:val="none" w:sz="0" w:space="0" w:color="auto"/>
                      </w:divBdr>
                      <w:divsChild>
                        <w:div w:id="855584750">
                          <w:marLeft w:val="0"/>
                          <w:marRight w:val="0"/>
                          <w:marTop w:val="0"/>
                          <w:marBottom w:val="0"/>
                          <w:divBdr>
                            <w:top w:val="none" w:sz="0" w:space="0" w:color="auto"/>
                            <w:left w:val="none" w:sz="0" w:space="0" w:color="auto"/>
                            <w:bottom w:val="none" w:sz="0" w:space="0" w:color="auto"/>
                            <w:right w:val="none" w:sz="0" w:space="0" w:color="auto"/>
                          </w:divBdr>
                          <w:divsChild>
                            <w:div w:id="195121776">
                              <w:marLeft w:val="0"/>
                              <w:marRight w:val="0"/>
                              <w:marTop w:val="0"/>
                              <w:marBottom w:val="0"/>
                              <w:divBdr>
                                <w:top w:val="none" w:sz="0" w:space="0" w:color="auto"/>
                                <w:left w:val="none" w:sz="0" w:space="0" w:color="auto"/>
                                <w:bottom w:val="none" w:sz="0" w:space="0" w:color="auto"/>
                                <w:right w:val="none" w:sz="0" w:space="0" w:color="auto"/>
                              </w:divBdr>
                              <w:divsChild>
                                <w:div w:id="58040617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840319135">
                      <w:marLeft w:val="60"/>
                      <w:marRight w:val="510"/>
                      <w:marTop w:val="120"/>
                      <w:marBottom w:val="120"/>
                      <w:divBdr>
                        <w:top w:val="none" w:sz="0" w:space="0" w:color="auto"/>
                        <w:left w:val="none" w:sz="0" w:space="0" w:color="auto"/>
                        <w:bottom w:val="none" w:sz="0" w:space="0" w:color="auto"/>
                        <w:right w:val="none" w:sz="0" w:space="0" w:color="auto"/>
                      </w:divBdr>
                      <w:divsChild>
                        <w:div w:id="2137790500">
                          <w:marLeft w:val="0"/>
                          <w:marRight w:val="0"/>
                          <w:marTop w:val="0"/>
                          <w:marBottom w:val="0"/>
                          <w:divBdr>
                            <w:top w:val="none" w:sz="0" w:space="0" w:color="auto"/>
                            <w:left w:val="none" w:sz="0" w:space="0" w:color="auto"/>
                            <w:bottom w:val="none" w:sz="0" w:space="0" w:color="auto"/>
                            <w:right w:val="none" w:sz="0" w:space="0" w:color="auto"/>
                          </w:divBdr>
                          <w:divsChild>
                            <w:div w:id="1752463687">
                              <w:marLeft w:val="0"/>
                              <w:marRight w:val="0"/>
                              <w:marTop w:val="0"/>
                              <w:marBottom w:val="0"/>
                              <w:divBdr>
                                <w:top w:val="none" w:sz="0" w:space="0" w:color="auto"/>
                                <w:left w:val="none" w:sz="0" w:space="0" w:color="auto"/>
                                <w:bottom w:val="none" w:sz="0" w:space="0" w:color="auto"/>
                                <w:right w:val="none" w:sz="0" w:space="0" w:color="auto"/>
                              </w:divBdr>
                            </w:div>
                            <w:div w:id="195972431">
                              <w:marLeft w:val="0"/>
                              <w:marRight w:val="-450"/>
                              <w:marTop w:val="0"/>
                              <w:marBottom w:val="0"/>
                              <w:divBdr>
                                <w:top w:val="none" w:sz="0" w:space="0" w:color="auto"/>
                                <w:left w:val="none" w:sz="0" w:space="0" w:color="auto"/>
                                <w:bottom w:val="none" w:sz="0" w:space="0" w:color="auto"/>
                                <w:right w:val="none" w:sz="0" w:space="0" w:color="auto"/>
                              </w:divBdr>
                              <w:divsChild>
                                <w:div w:id="637148299">
                                  <w:marLeft w:val="0"/>
                                  <w:marRight w:val="0"/>
                                  <w:marTop w:val="0"/>
                                  <w:marBottom w:val="0"/>
                                  <w:divBdr>
                                    <w:top w:val="none" w:sz="0" w:space="0" w:color="auto"/>
                                    <w:left w:val="none" w:sz="0" w:space="0" w:color="auto"/>
                                    <w:bottom w:val="none" w:sz="0" w:space="0" w:color="auto"/>
                                    <w:right w:val="none" w:sz="0" w:space="0" w:color="auto"/>
                                  </w:divBdr>
                                  <w:divsChild>
                                    <w:div w:id="817694531">
                                      <w:marLeft w:val="0"/>
                                      <w:marRight w:val="0"/>
                                      <w:marTop w:val="0"/>
                                      <w:marBottom w:val="0"/>
                                      <w:divBdr>
                                        <w:top w:val="none" w:sz="0" w:space="0" w:color="auto"/>
                                        <w:left w:val="none" w:sz="0" w:space="0" w:color="auto"/>
                                        <w:bottom w:val="none" w:sz="0" w:space="0" w:color="auto"/>
                                        <w:right w:val="none" w:sz="0" w:space="0" w:color="auto"/>
                                      </w:divBdr>
                                      <w:divsChild>
                                        <w:div w:id="710035032">
                                          <w:marLeft w:val="0"/>
                                          <w:marRight w:val="0"/>
                                          <w:marTop w:val="0"/>
                                          <w:marBottom w:val="0"/>
                                          <w:divBdr>
                                            <w:top w:val="none" w:sz="0" w:space="0" w:color="auto"/>
                                            <w:left w:val="none" w:sz="0" w:space="0" w:color="auto"/>
                                            <w:bottom w:val="none" w:sz="0" w:space="0" w:color="auto"/>
                                            <w:right w:val="none" w:sz="0" w:space="0" w:color="auto"/>
                                          </w:divBdr>
                                          <w:divsChild>
                                            <w:div w:id="772285881">
                                              <w:marLeft w:val="0"/>
                                              <w:marRight w:val="0"/>
                                              <w:marTop w:val="0"/>
                                              <w:marBottom w:val="0"/>
                                              <w:divBdr>
                                                <w:top w:val="none" w:sz="0" w:space="0" w:color="auto"/>
                                                <w:left w:val="none" w:sz="0" w:space="0" w:color="auto"/>
                                                <w:bottom w:val="none" w:sz="0" w:space="0" w:color="auto"/>
                                                <w:right w:val="none" w:sz="0" w:space="0" w:color="auto"/>
                                              </w:divBdr>
                                              <w:divsChild>
                                                <w:div w:id="296643559">
                                                  <w:marLeft w:val="0"/>
                                                  <w:marRight w:val="0"/>
                                                  <w:marTop w:val="0"/>
                                                  <w:marBottom w:val="0"/>
                                                  <w:divBdr>
                                                    <w:top w:val="none" w:sz="0" w:space="0" w:color="auto"/>
                                                    <w:left w:val="none" w:sz="0" w:space="0" w:color="auto"/>
                                                    <w:bottom w:val="none" w:sz="0" w:space="0" w:color="auto"/>
                                                    <w:right w:val="none" w:sz="0" w:space="0" w:color="auto"/>
                                                  </w:divBdr>
                                                  <w:divsChild>
                                                    <w:div w:id="117410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38271205">
              <w:marLeft w:val="0"/>
              <w:marRight w:val="0"/>
              <w:marTop w:val="0"/>
              <w:marBottom w:val="0"/>
              <w:divBdr>
                <w:top w:val="none" w:sz="0" w:space="0" w:color="auto"/>
                <w:left w:val="none" w:sz="0" w:space="0" w:color="auto"/>
                <w:bottom w:val="none" w:sz="0" w:space="0" w:color="auto"/>
                <w:right w:val="none" w:sz="0" w:space="0" w:color="auto"/>
              </w:divBdr>
            </w:div>
          </w:divsChild>
        </w:div>
        <w:div w:id="1599486960">
          <w:marLeft w:val="0"/>
          <w:marRight w:val="0"/>
          <w:marTop w:val="0"/>
          <w:marBottom w:val="0"/>
          <w:divBdr>
            <w:top w:val="none" w:sz="0" w:space="0" w:color="auto"/>
            <w:left w:val="none" w:sz="0" w:space="0" w:color="auto"/>
            <w:bottom w:val="none" w:sz="0" w:space="0" w:color="auto"/>
            <w:right w:val="none" w:sz="0" w:space="0" w:color="auto"/>
          </w:divBdr>
          <w:divsChild>
            <w:div w:id="204487926">
              <w:marLeft w:val="0"/>
              <w:marRight w:val="0"/>
              <w:marTop w:val="0"/>
              <w:marBottom w:val="0"/>
              <w:divBdr>
                <w:top w:val="none" w:sz="0" w:space="0" w:color="auto"/>
                <w:left w:val="none" w:sz="0" w:space="0" w:color="auto"/>
                <w:bottom w:val="none" w:sz="0" w:space="0" w:color="auto"/>
                <w:right w:val="none" w:sz="0" w:space="0" w:color="auto"/>
              </w:divBdr>
              <w:divsChild>
                <w:div w:id="1016421956">
                  <w:marLeft w:val="0"/>
                  <w:marRight w:val="0"/>
                  <w:marTop w:val="0"/>
                  <w:marBottom w:val="0"/>
                  <w:divBdr>
                    <w:top w:val="none" w:sz="0" w:space="0" w:color="auto"/>
                    <w:left w:val="none" w:sz="0" w:space="0" w:color="auto"/>
                    <w:bottom w:val="none" w:sz="0" w:space="0" w:color="auto"/>
                    <w:right w:val="none" w:sz="0" w:space="0" w:color="auto"/>
                  </w:divBdr>
                  <w:divsChild>
                    <w:div w:id="38275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1808">
              <w:marLeft w:val="0"/>
              <w:marRight w:val="0"/>
              <w:marTop w:val="0"/>
              <w:marBottom w:val="0"/>
              <w:divBdr>
                <w:top w:val="none" w:sz="0" w:space="0" w:color="auto"/>
                <w:left w:val="none" w:sz="0" w:space="0" w:color="auto"/>
                <w:bottom w:val="none" w:sz="0" w:space="0" w:color="auto"/>
                <w:right w:val="none" w:sz="0" w:space="0" w:color="auto"/>
              </w:divBdr>
            </w:div>
          </w:divsChild>
        </w:div>
        <w:div w:id="1022321666">
          <w:marLeft w:val="0"/>
          <w:marRight w:val="0"/>
          <w:marTop w:val="0"/>
          <w:marBottom w:val="0"/>
          <w:divBdr>
            <w:top w:val="none" w:sz="0" w:space="0" w:color="auto"/>
            <w:left w:val="none" w:sz="0" w:space="0" w:color="auto"/>
            <w:bottom w:val="none" w:sz="0" w:space="0" w:color="auto"/>
            <w:right w:val="none" w:sz="0" w:space="0" w:color="auto"/>
          </w:divBdr>
          <w:divsChild>
            <w:div w:id="1052926593">
              <w:marLeft w:val="0"/>
              <w:marRight w:val="0"/>
              <w:marTop w:val="0"/>
              <w:marBottom w:val="0"/>
              <w:divBdr>
                <w:top w:val="none" w:sz="0" w:space="0" w:color="auto"/>
                <w:left w:val="none" w:sz="0" w:space="0" w:color="auto"/>
                <w:bottom w:val="none" w:sz="0" w:space="0" w:color="auto"/>
                <w:right w:val="none" w:sz="0" w:space="0" w:color="auto"/>
              </w:divBdr>
              <w:divsChild>
                <w:div w:id="1458717696">
                  <w:marLeft w:val="0"/>
                  <w:marRight w:val="0"/>
                  <w:marTop w:val="0"/>
                  <w:marBottom w:val="0"/>
                  <w:divBdr>
                    <w:top w:val="none" w:sz="0" w:space="0" w:color="auto"/>
                    <w:left w:val="none" w:sz="0" w:space="0" w:color="auto"/>
                    <w:bottom w:val="none" w:sz="0" w:space="0" w:color="auto"/>
                    <w:right w:val="none" w:sz="0" w:space="0" w:color="auto"/>
                  </w:divBdr>
                  <w:divsChild>
                    <w:div w:id="1925217067">
                      <w:marLeft w:val="0"/>
                      <w:marRight w:val="0"/>
                      <w:marTop w:val="0"/>
                      <w:marBottom w:val="0"/>
                      <w:divBdr>
                        <w:top w:val="none" w:sz="0" w:space="0" w:color="auto"/>
                        <w:left w:val="none" w:sz="0" w:space="0" w:color="auto"/>
                        <w:bottom w:val="none" w:sz="0" w:space="0" w:color="auto"/>
                        <w:right w:val="none" w:sz="0" w:space="0" w:color="auto"/>
                      </w:divBdr>
                      <w:divsChild>
                        <w:div w:id="2036495394">
                          <w:marLeft w:val="0"/>
                          <w:marRight w:val="0"/>
                          <w:marTop w:val="0"/>
                          <w:marBottom w:val="0"/>
                          <w:divBdr>
                            <w:top w:val="none" w:sz="0" w:space="0" w:color="auto"/>
                            <w:left w:val="none" w:sz="0" w:space="0" w:color="auto"/>
                            <w:bottom w:val="none" w:sz="0" w:space="0" w:color="auto"/>
                            <w:right w:val="none" w:sz="0" w:space="0" w:color="auto"/>
                          </w:divBdr>
                          <w:divsChild>
                            <w:div w:id="1995060030">
                              <w:marLeft w:val="0"/>
                              <w:marRight w:val="0"/>
                              <w:marTop w:val="0"/>
                              <w:marBottom w:val="0"/>
                              <w:divBdr>
                                <w:top w:val="none" w:sz="0" w:space="0" w:color="auto"/>
                                <w:left w:val="none" w:sz="0" w:space="0" w:color="auto"/>
                                <w:bottom w:val="none" w:sz="0" w:space="0" w:color="auto"/>
                                <w:right w:val="none" w:sz="0" w:space="0" w:color="auto"/>
                              </w:divBdr>
                              <w:divsChild>
                                <w:div w:id="15410391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516626683">
                      <w:marLeft w:val="60"/>
                      <w:marRight w:val="510"/>
                      <w:marTop w:val="120"/>
                      <w:marBottom w:val="120"/>
                      <w:divBdr>
                        <w:top w:val="none" w:sz="0" w:space="0" w:color="auto"/>
                        <w:left w:val="none" w:sz="0" w:space="0" w:color="auto"/>
                        <w:bottom w:val="none" w:sz="0" w:space="0" w:color="auto"/>
                        <w:right w:val="none" w:sz="0" w:space="0" w:color="auto"/>
                      </w:divBdr>
                      <w:divsChild>
                        <w:div w:id="1644385940">
                          <w:marLeft w:val="0"/>
                          <w:marRight w:val="0"/>
                          <w:marTop w:val="0"/>
                          <w:marBottom w:val="0"/>
                          <w:divBdr>
                            <w:top w:val="none" w:sz="0" w:space="0" w:color="auto"/>
                            <w:left w:val="none" w:sz="0" w:space="0" w:color="auto"/>
                            <w:bottom w:val="none" w:sz="0" w:space="0" w:color="auto"/>
                            <w:right w:val="none" w:sz="0" w:space="0" w:color="auto"/>
                          </w:divBdr>
                          <w:divsChild>
                            <w:div w:id="1158034806">
                              <w:marLeft w:val="0"/>
                              <w:marRight w:val="0"/>
                              <w:marTop w:val="0"/>
                              <w:marBottom w:val="0"/>
                              <w:divBdr>
                                <w:top w:val="none" w:sz="0" w:space="0" w:color="auto"/>
                                <w:left w:val="none" w:sz="0" w:space="0" w:color="auto"/>
                                <w:bottom w:val="none" w:sz="0" w:space="0" w:color="auto"/>
                                <w:right w:val="none" w:sz="0" w:space="0" w:color="auto"/>
                              </w:divBdr>
                            </w:div>
                            <w:div w:id="570504208">
                              <w:marLeft w:val="0"/>
                              <w:marRight w:val="-450"/>
                              <w:marTop w:val="0"/>
                              <w:marBottom w:val="0"/>
                              <w:divBdr>
                                <w:top w:val="none" w:sz="0" w:space="0" w:color="auto"/>
                                <w:left w:val="none" w:sz="0" w:space="0" w:color="auto"/>
                                <w:bottom w:val="none" w:sz="0" w:space="0" w:color="auto"/>
                                <w:right w:val="none" w:sz="0" w:space="0" w:color="auto"/>
                              </w:divBdr>
                              <w:divsChild>
                                <w:div w:id="799306304">
                                  <w:marLeft w:val="0"/>
                                  <w:marRight w:val="0"/>
                                  <w:marTop w:val="0"/>
                                  <w:marBottom w:val="0"/>
                                  <w:divBdr>
                                    <w:top w:val="none" w:sz="0" w:space="0" w:color="auto"/>
                                    <w:left w:val="none" w:sz="0" w:space="0" w:color="auto"/>
                                    <w:bottom w:val="none" w:sz="0" w:space="0" w:color="auto"/>
                                    <w:right w:val="none" w:sz="0" w:space="0" w:color="auto"/>
                                  </w:divBdr>
                                  <w:divsChild>
                                    <w:div w:id="452332042">
                                      <w:marLeft w:val="0"/>
                                      <w:marRight w:val="0"/>
                                      <w:marTop w:val="0"/>
                                      <w:marBottom w:val="0"/>
                                      <w:divBdr>
                                        <w:top w:val="none" w:sz="0" w:space="0" w:color="auto"/>
                                        <w:left w:val="none" w:sz="0" w:space="0" w:color="auto"/>
                                        <w:bottom w:val="none" w:sz="0" w:space="0" w:color="auto"/>
                                        <w:right w:val="none" w:sz="0" w:space="0" w:color="auto"/>
                                      </w:divBdr>
                                      <w:divsChild>
                                        <w:div w:id="433014713">
                                          <w:marLeft w:val="0"/>
                                          <w:marRight w:val="0"/>
                                          <w:marTop w:val="0"/>
                                          <w:marBottom w:val="0"/>
                                          <w:divBdr>
                                            <w:top w:val="none" w:sz="0" w:space="0" w:color="auto"/>
                                            <w:left w:val="none" w:sz="0" w:space="0" w:color="auto"/>
                                            <w:bottom w:val="none" w:sz="0" w:space="0" w:color="auto"/>
                                            <w:right w:val="none" w:sz="0" w:space="0" w:color="auto"/>
                                          </w:divBdr>
                                          <w:divsChild>
                                            <w:div w:id="1422601139">
                                              <w:marLeft w:val="0"/>
                                              <w:marRight w:val="0"/>
                                              <w:marTop w:val="0"/>
                                              <w:marBottom w:val="0"/>
                                              <w:divBdr>
                                                <w:top w:val="none" w:sz="0" w:space="0" w:color="auto"/>
                                                <w:left w:val="none" w:sz="0" w:space="0" w:color="auto"/>
                                                <w:bottom w:val="none" w:sz="0" w:space="0" w:color="auto"/>
                                                <w:right w:val="none" w:sz="0" w:space="0" w:color="auto"/>
                                              </w:divBdr>
                                              <w:divsChild>
                                                <w:div w:id="552892567">
                                                  <w:marLeft w:val="0"/>
                                                  <w:marRight w:val="0"/>
                                                  <w:marTop w:val="0"/>
                                                  <w:marBottom w:val="0"/>
                                                  <w:divBdr>
                                                    <w:top w:val="none" w:sz="0" w:space="0" w:color="auto"/>
                                                    <w:left w:val="none" w:sz="0" w:space="0" w:color="auto"/>
                                                    <w:bottom w:val="none" w:sz="0" w:space="0" w:color="auto"/>
                                                    <w:right w:val="none" w:sz="0" w:space="0" w:color="auto"/>
                                                  </w:divBdr>
                                                  <w:divsChild>
                                                    <w:div w:id="20058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866729">
              <w:marLeft w:val="0"/>
              <w:marRight w:val="0"/>
              <w:marTop w:val="0"/>
              <w:marBottom w:val="0"/>
              <w:divBdr>
                <w:top w:val="none" w:sz="0" w:space="0" w:color="auto"/>
                <w:left w:val="none" w:sz="0" w:space="0" w:color="auto"/>
                <w:bottom w:val="none" w:sz="0" w:space="0" w:color="auto"/>
                <w:right w:val="none" w:sz="0" w:space="0" w:color="auto"/>
              </w:divBdr>
            </w:div>
          </w:divsChild>
        </w:div>
        <w:div w:id="358047109">
          <w:marLeft w:val="0"/>
          <w:marRight w:val="0"/>
          <w:marTop w:val="0"/>
          <w:marBottom w:val="0"/>
          <w:divBdr>
            <w:top w:val="none" w:sz="0" w:space="0" w:color="auto"/>
            <w:left w:val="none" w:sz="0" w:space="0" w:color="auto"/>
            <w:bottom w:val="none" w:sz="0" w:space="0" w:color="auto"/>
            <w:right w:val="none" w:sz="0" w:space="0" w:color="auto"/>
          </w:divBdr>
          <w:divsChild>
            <w:div w:id="1204488442">
              <w:marLeft w:val="0"/>
              <w:marRight w:val="0"/>
              <w:marTop w:val="0"/>
              <w:marBottom w:val="0"/>
              <w:divBdr>
                <w:top w:val="none" w:sz="0" w:space="0" w:color="auto"/>
                <w:left w:val="none" w:sz="0" w:space="0" w:color="auto"/>
                <w:bottom w:val="none" w:sz="0" w:space="0" w:color="auto"/>
                <w:right w:val="none" w:sz="0" w:space="0" w:color="auto"/>
              </w:divBdr>
              <w:divsChild>
                <w:div w:id="66388410">
                  <w:marLeft w:val="0"/>
                  <w:marRight w:val="0"/>
                  <w:marTop w:val="0"/>
                  <w:marBottom w:val="0"/>
                  <w:divBdr>
                    <w:top w:val="none" w:sz="0" w:space="0" w:color="auto"/>
                    <w:left w:val="none" w:sz="0" w:space="0" w:color="auto"/>
                    <w:bottom w:val="none" w:sz="0" w:space="0" w:color="auto"/>
                    <w:right w:val="none" w:sz="0" w:space="0" w:color="auto"/>
                  </w:divBdr>
                  <w:divsChild>
                    <w:div w:id="131553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7218">
              <w:marLeft w:val="0"/>
              <w:marRight w:val="0"/>
              <w:marTop w:val="0"/>
              <w:marBottom w:val="0"/>
              <w:divBdr>
                <w:top w:val="none" w:sz="0" w:space="0" w:color="auto"/>
                <w:left w:val="none" w:sz="0" w:space="0" w:color="auto"/>
                <w:bottom w:val="none" w:sz="0" w:space="0" w:color="auto"/>
                <w:right w:val="none" w:sz="0" w:space="0" w:color="auto"/>
              </w:divBdr>
            </w:div>
          </w:divsChild>
        </w:div>
        <w:div w:id="595787819">
          <w:marLeft w:val="0"/>
          <w:marRight w:val="0"/>
          <w:marTop w:val="0"/>
          <w:marBottom w:val="0"/>
          <w:divBdr>
            <w:top w:val="none" w:sz="0" w:space="0" w:color="auto"/>
            <w:left w:val="none" w:sz="0" w:space="0" w:color="auto"/>
            <w:bottom w:val="none" w:sz="0" w:space="0" w:color="auto"/>
            <w:right w:val="none" w:sz="0" w:space="0" w:color="auto"/>
          </w:divBdr>
          <w:divsChild>
            <w:div w:id="586042594">
              <w:marLeft w:val="0"/>
              <w:marRight w:val="0"/>
              <w:marTop w:val="0"/>
              <w:marBottom w:val="0"/>
              <w:divBdr>
                <w:top w:val="none" w:sz="0" w:space="0" w:color="auto"/>
                <w:left w:val="none" w:sz="0" w:space="0" w:color="auto"/>
                <w:bottom w:val="none" w:sz="0" w:space="0" w:color="auto"/>
                <w:right w:val="none" w:sz="0" w:space="0" w:color="auto"/>
              </w:divBdr>
              <w:divsChild>
                <w:div w:id="635912698">
                  <w:marLeft w:val="0"/>
                  <w:marRight w:val="0"/>
                  <w:marTop w:val="0"/>
                  <w:marBottom w:val="0"/>
                  <w:divBdr>
                    <w:top w:val="none" w:sz="0" w:space="0" w:color="auto"/>
                    <w:left w:val="none" w:sz="0" w:space="0" w:color="auto"/>
                    <w:bottom w:val="none" w:sz="0" w:space="0" w:color="auto"/>
                    <w:right w:val="none" w:sz="0" w:space="0" w:color="auto"/>
                  </w:divBdr>
                  <w:divsChild>
                    <w:div w:id="381562372">
                      <w:marLeft w:val="0"/>
                      <w:marRight w:val="0"/>
                      <w:marTop w:val="0"/>
                      <w:marBottom w:val="0"/>
                      <w:divBdr>
                        <w:top w:val="none" w:sz="0" w:space="0" w:color="auto"/>
                        <w:left w:val="none" w:sz="0" w:space="0" w:color="auto"/>
                        <w:bottom w:val="none" w:sz="0" w:space="0" w:color="auto"/>
                        <w:right w:val="none" w:sz="0" w:space="0" w:color="auto"/>
                      </w:divBdr>
                      <w:divsChild>
                        <w:div w:id="896087441">
                          <w:marLeft w:val="0"/>
                          <w:marRight w:val="0"/>
                          <w:marTop w:val="0"/>
                          <w:marBottom w:val="0"/>
                          <w:divBdr>
                            <w:top w:val="none" w:sz="0" w:space="0" w:color="auto"/>
                            <w:left w:val="none" w:sz="0" w:space="0" w:color="auto"/>
                            <w:bottom w:val="none" w:sz="0" w:space="0" w:color="auto"/>
                            <w:right w:val="none" w:sz="0" w:space="0" w:color="auto"/>
                          </w:divBdr>
                          <w:divsChild>
                            <w:div w:id="179593211">
                              <w:marLeft w:val="0"/>
                              <w:marRight w:val="0"/>
                              <w:marTop w:val="0"/>
                              <w:marBottom w:val="0"/>
                              <w:divBdr>
                                <w:top w:val="none" w:sz="0" w:space="0" w:color="auto"/>
                                <w:left w:val="none" w:sz="0" w:space="0" w:color="auto"/>
                                <w:bottom w:val="none" w:sz="0" w:space="0" w:color="auto"/>
                                <w:right w:val="none" w:sz="0" w:space="0" w:color="auto"/>
                              </w:divBdr>
                              <w:divsChild>
                                <w:div w:id="14952927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99056295">
                      <w:marLeft w:val="60"/>
                      <w:marRight w:val="510"/>
                      <w:marTop w:val="120"/>
                      <w:marBottom w:val="120"/>
                      <w:divBdr>
                        <w:top w:val="none" w:sz="0" w:space="0" w:color="auto"/>
                        <w:left w:val="none" w:sz="0" w:space="0" w:color="auto"/>
                        <w:bottom w:val="none" w:sz="0" w:space="0" w:color="auto"/>
                        <w:right w:val="none" w:sz="0" w:space="0" w:color="auto"/>
                      </w:divBdr>
                      <w:divsChild>
                        <w:div w:id="728726293">
                          <w:marLeft w:val="0"/>
                          <w:marRight w:val="0"/>
                          <w:marTop w:val="0"/>
                          <w:marBottom w:val="0"/>
                          <w:divBdr>
                            <w:top w:val="none" w:sz="0" w:space="0" w:color="auto"/>
                            <w:left w:val="none" w:sz="0" w:space="0" w:color="auto"/>
                            <w:bottom w:val="none" w:sz="0" w:space="0" w:color="auto"/>
                            <w:right w:val="none" w:sz="0" w:space="0" w:color="auto"/>
                          </w:divBdr>
                          <w:divsChild>
                            <w:div w:id="1434012088">
                              <w:marLeft w:val="0"/>
                              <w:marRight w:val="0"/>
                              <w:marTop w:val="0"/>
                              <w:marBottom w:val="0"/>
                              <w:divBdr>
                                <w:top w:val="none" w:sz="0" w:space="0" w:color="auto"/>
                                <w:left w:val="none" w:sz="0" w:space="0" w:color="auto"/>
                                <w:bottom w:val="none" w:sz="0" w:space="0" w:color="auto"/>
                                <w:right w:val="none" w:sz="0" w:space="0" w:color="auto"/>
                              </w:divBdr>
                            </w:div>
                            <w:div w:id="1916544360">
                              <w:marLeft w:val="0"/>
                              <w:marRight w:val="-450"/>
                              <w:marTop w:val="0"/>
                              <w:marBottom w:val="0"/>
                              <w:divBdr>
                                <w:top w:val="none" w:sz="0" w:space="0" w:color="auto"/>
                                <w:left w:val="none" w:sz="0" w:space="0" w:color="auto"/>
                                <w:bottom w:val="none" w:sz="0" w:space="0" w:color="auto"/>
                                <w:right w:val="none" w:sz="0" w:space="0" w:color="auto"/>
                              </w:divBdr>
                              <w:divsChild>
                                <w:div w:id="839857789">
                                  <w:marLeft w:val="0"/>
                                  <w:marRight w:val="0"/>
                                  <w:marTop w:val="0"/>
                                  <w:marBottom w:val="0"/>
                                  <w:divBdr>
                                    <w:top w:val="none" w:sz="0" w:space="0" w:color="auto"/>
                                    <w:left w:val="none" w:sz="0" w:space="0" w:color="auto"/>
                                    <w:bottom w:val="none" w:sz="0" w:space="0" w:color="auto"/>
                                    <w:right w:val="none" w:sz="0" w:space="0" w:color="auto"/>
                                  </w:divBdr>
                                  <w:divsChild>
                                    <w:div w:id="1347825265">
                                      <w:marLeft w:val="0"/>
                                      <w:marRight w:val="0"/>
                                      <w:marTop w:val="0"/>
                                      <w:marBottom w:val="0"/>
                                      <w:divBdr>
                                        <w:top w:val="none" w:sz="0" w:space="0" w:color="auto"/>
                                        <w:left w:val="none" w:sz="0" w:space="0" w:color="auto"/>
                                        <w:bottom w:val="none" w:sz="0" w:space="0" w:color="auto"/>
                                        <w:right w:val="none" w:sz="0" w:space="0" w:color="auto"/>
                                      </w:divBdr>
                                      <w:divsChild>
                                        <w:div w:id="1471708244">
                                          <w:marLeft w:val="0"/>
                                          <w:marRight w:val="0"/>
                                          <w:marTop w:val="0"/>
                                          <w:marBottom w:val="0"/>
                                          <w:divBdr>
                                            <w:top w:val="none" w:sz="0" w:space="0" w:color="auto"/>
                                            <w:left w:val="none" w:sz="0" w:space="0" w:color="auto"/>
                                            <w:bottom w:val="none" w:sz="0" w:space="0" w:color="auto"/>
                                            <w:right w:val="none" w:sz="0" w:space="0" w:color="auto"/>
                                          </w:divBdr>
                                          <w:divsChild>
                                            <w:div w:id="747071544">
                                              <w:marLeft w:val="0"/>
                                              <w:marRight w:val="0"/>
                                              <w:marTop w:val="0"/>
                                              <w:marBottom w:val="0"/>
                                              <w:divBdr>
                                                <w:top w:val="none" w:sz="0" w:space="0" w:color="auto"/>
                                                <w:left w:val="none" w:sz="0" w:space="0" w:color="auto"/>
                                                <w:bottom w:val="none" w:sz="0" w:space="0" w:color="auto"/>
                                                <w:right w:val="none" w:sz="0" w:space="0" w:color="auto"/>
                                              </w:divBdr>
                                              <w:divsChild>
                                                <w:div w:id="879128648">
                                                  <w:marLeft w:val="0"/>
                                                  <w:marRight w:val="0"/>
                                                  <w:marTop w:val="0"/>
                                                  <w:marBottom w:val="0"/>
                                                  <w:divBdr>
                                                    <w:top w:val="none" w:sz="0" w:space="0" w:color="auto"/>
                                                    <w:left w:val="none" w:sz="0" w:space="0" w:color="auto"/>
                                                    <w:bottom w:val="none" w:sz="0" w:space="0" w:color="auto"/>
                                                    <w:right w:val="none" w:sz="0" w:space="0" w:color="auto"/>
                                                  </w:divBdr>
                                                  <w:divsChild>
                                                    <w:div w:id="95363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7974880">
              <w:marLeft w:val="0"/>
              <w:marRight w:val="0"/>
              <w:marTop w:val="0"/>
              <w:marBottom w:val="0"/>
              <w:divBdr>
                <w:top w:val="none" w:sz="0" w:space="0" w:color="auto"/>
                <w:left w:val="none" w:sz="0" w:space="0" w:color="auto"/>
                <w:bottom w:val="none" w:sz="0" w:space="0" w:color="auto"/>
                <w:right w:val="none" w:sz="0" w:space="0" w:color="auto"/>
              </w:divBdr>
            </w:div>
          </w:divsChild>
        </w:div>
        <w:div w:id="621575332">
          <w:marLeft w:val="0"/>
          <w:marRight w:val="0"/>
          <w:marTop w:val="0"/>
          <w:marBottom w:val="0"/>
          <w:divBdr>
            <w:top w:val="none" w:sz="0" w:space="0" w:color="auto"/>
            <w:left w:val="none" w:sz="0" w:space="0" w:color="auto"/>
            <w:bottom w:val="none" w:sz="0" w:space="0" w:color="auto"/>
            <w:right w:val="none" w:sz="0" w:space="0" w:color="auto"/>
          </w:divBdr>
          <w:divsChild>
            <w:div w:id="1545169966">
              <w:marLeft w:val="0"/>
              <w:marRight w:val="0"/>
              <w:marTop w:val="0"/>
              <w:marBottom w:val="0"/>
              <w:divBdr>
                <w:top w:val="none" w:sz="0" w:space="0" w:color="auto"/>
                <w:left w:val="none" w:sz="0" w:space="0" w:color="auto"/>
                <w:bottom w:val="none" w:sz="0" w:space="0" w:color="auto"/>
                <w:right w:val="none" w:sz="0" w:space="0" w:color="auto"/>
              </w:divBdr>
              <w:divsChild>
                <w:div w:id="1111123637">
                  <w:marLeft w:val="0"/>
                  <w:marRight w:val="0"/>
                  <w:marTop w:val="0"/>
                  <w:marBottom w:val="0"/>
                  <w:divBdr>
                    <w:top w:val="none" w:sz="0" w:space="0" w:color="auto"/>
                    <w:left w:val="none" w:sz="0" w:space="0" w:color="auto"/>
                    <w:bottom w:val="none" w:sz="0" w:space="0" w:color="auto"/>
                    <w:right w:val="none" w:sz="0" w:space="0" w:color="auto"/>
                  </w:divBdr>
                  <w:divsChild>
                    <w:div w:id="17280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0964">
              <w:marLeft w:val="0"/>
              <w:marRight w:val="0"/>
              <w:marTop w:val="0"/>
              <w:marBottom w:val="0"/>
              <w:divBdr>
                <w:top w:val="none" w:sz="0" w:space="0" w:color="auto"/>
                <w:left w:val="none" w:sz="0" w:space="0" w:color="auto"/>
                <w:bottom w:val="none" w:sz="0" w:space="0" w:color="auto"/>
                <w:right w:val="none" w:sz="0" w:space="0" w:color="auto"/>
              </w:divBdr>
            </w:div>
          </w:divsChild>
        </w:div>
        <w:div w:id="687954037">
          <w:marLeft w:val="0"/>
          <w:marRight w:val="0"/>
          <w:marTop w:val="0"/>
          <w:marBottom w:val="0"/>
          <w:divBdr>
            <w:top w:val="none" w:sz="0" w:space="0" w:color="auto"/>
            <w:left w:val="none" w:sz="0" w:space="0" w:color="auto"/>
            <w:bottom w:val="none" w:sz="0" w:space="0" w:color="auto"/>
            <w:right w:val="none" w:sz="0" w:space="0" w:color="auto"/>
          </w:divBdr>
          <w:divsChild>
            <w:div w:id="493641096">
              <w:marLeft w:val="0"/>
              <w:marRight w:val="0"/>
              <w:marTop w:val="0"/>
              <w:marBottom w:val="0"/>
              <w:divBdr>
                <w:top w:val="none" w:sz="0" w:space="0" w:color="auto"/>
                <w:left w:val="none" w:sz="0" w:space="0" w:color="auto"/>
                <w:bottom w:val="none" w:sz="0" w:space="0" w:color="auto"/>
                <w:right w:val="none" w:sz="0" w:space="0" w:color="auto"/>
              </w:divBdr>
              <w:divsChild>
                <w:div w:id="693264518">
                  <w:marLeft w:val="0"/>
                  <w:marRight w:val="0"/>
                  <w:marTop w:val="0"/>
                  <w:marBottom w:val="0"/>
                  <w:divBdr>
                    <w:top w:val="none" w:sz="0" w:space="0" w:color="auto"/>
                    <w:left w:val="none" w:sz="0" w:space="0" w:color="auto"/>
                    <w:bottom w:val="none" w:sz="0" w:space="0" w:color="auto"/>
                    <w:right w:val="none" w:sz="0" w:space="0" w:color="auto"/>
                  </w:divBdr>
                  <w:divsChild>
                    <w:div w:id="1238828665">
                      <w:marLeft w:val="0"/>
                      <w:marRight w:val="0"/>
                      <w:marTop w:val="0"/>
                      <w:marBottom w:val="0"/>
                      <w:divBdr>
                        <w:top w:val="none" w:sz="0" w:space="0" w:color="auto"/>
                        <w:left w:val="none" w:sz="0" w:space="0" w:color="auto"/>
                        <w:bottom w:val="none" w:sz="0" w:space="0" w:color="auto"/>
                        <w:right w:val="none" w:sz="0" w:space="0" w:color="auto"/>
                      </w:divBdr>
                      <w:divsChild>
                        <w:div w:id="45221737">
                          <w:marLeft w:val="0"/>
                          <w:marRight w:val="0"/>
                          <w:marTop w:val="0"/>
                          <w:marBottom w:val="0"/>
                          <w:divBdr>
                            <w:top w:val="none" w:sz="0" w:space="0" w:color="auto"/>
                            <w:left w:val="none" w:sz="0" w:space="0" w:color="auto"/>
                            <w:bottom w:val="none" w:sz="0" w:space="0" w:color="auto"/>
                            <w:right w:val="none" w:sz="0" w:space="0" w:color="auto"/>
                          </w:divBdr>
                          <w:divsChild>
                            <w:div w:id="766072144">
                              <w:marLeft w:val="0"/>
                              <w:marRight w:val="0"/>
                              <w:marTop w:val="0"/>
                              <w:marBottom w:val="0"/>
                              <w:divBdr>
                                <w:top w:val="none" w:sz="0" w:space="0" w:color="auto"/>
                                <w:left w:val="none" w:sz="0" w:space="0" w:color="auto"/>
                                <w:bottom w:val="none" w:sz="0" w:space="0" w:color="auto"/>
                                <w:right w:val="none" w:sz="0" w:space="0" w:color="auto"/>
                              </w:divBdr>
                              <w:divsChild>
                                <w:div w:id="132350513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78602131">
                      <w:marLeft w:val="60"/>
                      <w:marRight w:val="510"/>
                      <w:marTop w:val="120"/>
                      <w:marBottom w:val="120"/>
                      <w:divBdr>
                        <w:top w:val="none" w:sz="0" w:space="0" w:color="auto"/>
                        <w:left w:val="none" w:sz="0" w:space="0" w:color="auto"/>
                        <w:bottom w:val="none" w:sz="0" w:space="0" w:color="auto"/>
                        <w:right w:val="none" w:sz="0" w:space="0" w:color="auto"/>
                      </w:divBdr>
                      <w:divsChild>
                        <w:div w:id="1200761">
                          <w:marLeft w:val="0"/>
                          <w:marRight w:val="0"/>
                          <w:marTop w:val="0"/>
                          <w:marBottom w:val="0"/>
                          <w:divBdr>
                            <w:top w:val="none" w:sz="0" w:space="0" w:color="auto"/>
                            <w:left w:val="none" w:sz="0" w:space="0" w:color="auto"/>
                            <w:bottom w:val="none" w:sz="0" w:space="0" w:color="auto"/>
                            <w:right w:val="none" w:sz="0" w:space="0" w:color="auto"/>
                          </w:divBdr>
                          <w:divsChild>
                            <w:div w:id="1682462737">
                              <w:marLeft w:val="0"/>
                              <w:marRight w:val="0"/>
                              <w:marTop w:val="0"/>
                              <w:marBottom w:val="0"/>
                              <w:divBdr>
                                <w:top w:val="none" w:sz="0" w:space="0" w:color="auto"/>
                                <w:left w:val="none" w:sz="0" w:space="0" w:color="auto"/>
                                <w:bottom w:val="none" w:sz="0" w:space="0" w:color="auto"/>
                                <w:right w:val="none" w:sz="0" w:space="0" w:color="auto"/>
                              </w:divBdr>
                            </w:div>
                            <w:div w:id="506678911">
                              <w:marLeft w:val="0"/>
                              <w:marRight w:val="-450"/>
                              <w:marTop w:val="0"/>
                              <w:marBottom w:val="0"/>
                              <w:divBdr>
                                <w:top w:val="none" w:sz="0" w:space="0" w:color="auto"/>
                                <w:left w:val="none" w:sz="0" w:space="0" w:color="auto"/>
                                <w:bottom w:val="none" w:sz="0" w:space="0" w:color="auto"/>
                                <w:right w:val="none" w:sz="0" w:space="0" w:color="auto"/>
                              </w:divBdr>
                              <w:divsChild>
                                <w:div w:id="111830024">
                                  <w:marLeft w:val="0"/>
                                  <w:marRight w:val="0"/>
                                  <w:marTop w:val="0"/>
                                  <w:marBottom w:val="0"/>
                                  <w:divBdr>
                                    <w:top w:val="none" w:sz="0" w:space="0" w:color="auto"/>
                                    <w:left w:val="none" w:sz="0" w:space="0" w:color="auto"/>
                                    <w:bottom w:val="none" w:sz="0" w:space="0" w:color="auto"/>
                                    <w:right w:val="none" w:sz="0" w:space="0" w:color="auto"/>
                                  </w:divBdr>
                                  <w:divsChild>
                                    <w:div w:id="824197932">
                                      <w:marLeft w:val="0"/>
                                      <w:marRight w:val="0"/>
                                      <w:marTop w:val="0"/>
                                      <w:marBottom w:val="0"/>
                                      <w:divBdr>
                                        <w:top w:val="none" w:sz="0" w:space="0" w:color="auto"/>
                                        <w:left w:val="none" w:sz="0" w:space="0" w:color="auto"/>
                                        <w:bottom w:val="none" w:sz="0" w:space="0" w:color="auto"/>
                                        <w:right w:val="none" w:sz="0" w:space="0" w:color="auto"/>
                                      </w:divBdr>
                                      <w:divsChild>
                                        <w:div w:id="1903443924">
                                          <w:marLeft w:val="0"/>
                                          <w:marRight w:val="0"/>
                                          <w:marTop w:val="0"/>
                                          <w:marBottom w:val="0"/>
                                          <w:divBdr>
                                            <w:top w:val="none" w:sz="0" w:space="0" w:color="auto"/>
                                            <w:left w:val="none" w:sz="0" w:space="0" w:color="auto"/>
                                            <w:bottom w:val="none" w:sz="0" w:space="0" w:color="auto"/>
                                            <w:right w:val="none" w:sz="0" w:space="0" w:color="auto"/>
                                          </w:divBdr>
                                          <w:divsChild>
                                            <w:div w:id="250042310">
                                              <w:marLeft w:val="0"/>
                                              <w:marRight w:val="0"/>
                                              <w:marTop w:val="0"/>
                                              <w:marBottom w:val="0"/>
                                              <w:divBdr>
                                                <w:top w:val="none" w:sz="0" w:space="0" w:color="auto"/>
                                                <w:left w:val="none" w:sz="0" w:space="0" w:color="auto"/>
                                                <w:bottom w:val="none" w:sz="0" w:space="0" w:color="auto"/>
                                                <w:right w:val="none" w:sz="0" w:space="0" w:color="auto"/>
                                              </w:divBdr>
                                              <w:divsChild>
                                                <w:div w:id="1177235096">
                                                  <w:marLeft w:val="0"/>
                                                  <w:marRight w:val="0"/>
                                                  <w:marTop w:val="0"/>
                                                  <w:marBottom w:val="0"/>
                                                  <w:divBdr>
                                                    <w:top w:val="none" w:sz="0" w:space="0" w:color="auto"/>
                                                    <w:left w:val="none" w:sz="0" w:space="0" w:color="auto"/>
                                                    <w:bottom w:val="none" w:sz="0" w:space="0" w:color="auto"/>
                                                    <w:right w:val="none" w:sz="0" w:space="0" w:color="auto"/>
                                                  </w:divBdr>
                                                  <w:divsChild>
                                                    <w:div w:id="7737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9061904">
              <w:marLeft w:val="0"/>
              <w:marRight w:val="0"/>
              <w:marTop w:val="0"/>
              <w:marBottom w:val="0"/>
              <w:divBdr>
                <w:top w:val="none" w:sz="0" w:space="0" w:color="auto"/>
                <w:left w:val="none" w:sz="0" w:space="0" w:color="auto"/>
                <w:bottom w:val="none" w:sz="0" w:space="0" w:color="auto"/>
                <w:right w:val="none" w:sz="0" w:space="0" w:color="auto"/>
              </w:divBdr>
            </w:div>
          </w:divsChild>
        </w:div>
        <w:div w:id="2042510036">
          <w:marLeft w:val="0"/>
          <w:marRight w:val="0"/>
          <w:marTop w:val="0"/>
          <w:marBottom w:val="0"/>
          <w:divBdr>
            <w:top w:val="none" w:sz="0" w:space="0" w:color="auto"/>
            <w:left w:val="none" w:sz="0" w:space="0" w:color="auto"/>
            <w:bottom w:val="none" w:sz="0" w:space="0" w:color="auto"/>
            <w:right w:val="none" w:sz="0" w:space="0" w:color="auto"/>
          </w:divBdr>
          <w:divsChild>
            <w:div w:id="1508785064">
              <w:marLeft w:val="0"/>
              <w:marRight w:val="0"/>
              <w:marTop w:val="0"/>
              <w:marBottom w:val="0"/>
              <w:divBdr>
                <w:top w:val="none" w:sz="0" w:space="0" w:color="auto"/>
                <w:left w:val="none" w:sz="0" w:space="0" w:color="auto"/>
                <w:bottom w:val="none" w:sz="0" w:space="0" w:color="auto"/>
                <w:right w:val="none" w:sz="0" w:space="0" w:color="auto"/>
              </w:divBdr>
              <w:divsChild>
                <w:div w:id="905725385">
                  <w:marLeft w:val="0"/>
                  <w:marRight w:val="0"/>
                  <w:marTop w:val="0"/>
                  <w:marBottom w:val="0"/>
                  <w:divBdr>
                    <w:top w:val="none" w:sz="0" w:space="0" w:color="auto"/>
                    <w:left w:val="none" w:sz="0" w:space="0" w:color="auto"/>
                    <w:bottom w:val="none" w:sz="0" w:space="0" w:color="auto"/>
                    <w:right w:val="none" w:sz="0" w:space="0" w:color="auto"/>
                  </w:divBdr>
                  <w:divsChild>
                    <w:div w:id="536746643">
                      <w:marLeft w:val="0"/>
                      <w:marRight w:val="0"/>
                      <w:marTop w:val="0"/>
                      <w:marBottom w:val="0"/>
                      <w:divBdr>
                        <w:top w:val="none" w:sz="0" w:space="0" w:color="auto"/>
                        <w:left w:val="none" w:sz="0" w:space="0" w:color="auto"/>
                        <w:bottom w:val="none" w:sz="0" w:space="0" w:color="auto"/>
                        <w:right w:val="none" w:sz="0" w:space="0" w:color="auto"/>
                      </w:divBdr>
                      <w:divsChild>
                        <w:div w:id="2112554866">
                          <w:marLeft w:val="0"/>
                          <w:marRight w:val="0"/>
                          <w:marTop w:val="0"/>
                          <w:marBottom w:val="0"/>
                          <w:divBdr>
                            <w:top w:val="none" w:sz="0" w:space="0" w:color="auto"/>
                            <w:left w:val="none" w:sz="0" w:space="0" w:color="auto"/>
                            <w:bottom w:val="none" w:sz="0" w:space="0" w:color="auto"/>
                            <w:right w:val="none" w:sz="0" w:space="0" w:color="auto"/>
                          </w:divBdr>
                          <w:divsChild>
                            <w:div w:id="1997957100">
                              <w:marLeft w:val="0"/>
                              <w:marRight w:val="0"/>
                              <w:marTop w:val="0"/>
                              <w:marBottom w:val="0"/>
                              <w:divBdr>
                                <w:top w:val="none" w:sz="0" w:space="0" w:color="auto"/>
                                <w:left w:val="none" w:sz="0" w:space="0" w:color="auto"/>
                                <w:bottom w:val="none" w:sz="0" w:space="0" w:color="auto"/>
                                <w:right w:val="none" w:sz="0" w:space="0" w:color="auto"/>
                              </w:divBdr>
                              <w:divsChild>
                                <w:div w:id="3531155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1619635">
                      <w:marLeft w:val="60"/>
                      <w:marRight w:val="510"/>
                      <w:marTop w:val="120"/>
                      <w:marBottom w:val="120"/>
                      <w:divBdr>
                        <w:top w:val="none" w:sz="0" w:space="0" w:color="auto"/>
                        <w:left w:val="none" w:sz="0" w:space="0" w:color="auto"/>
                        <w:bottom w:val="none" w:sz="0" w:space="0" w:color="auto"/>
                        <w:right w:val="none" w:sz="0" w:space="0" w:color="auto"/>
                      </w:divBdr>
                      <w:divsChild>
                        <w:div w:id="899288511">
                          <w:marLeft w:val="0"/>
                          <w:marRight w:val="0"/>
                          <w:marTop w:val="0"/>
                          <w:marBottom w:val="0"/>
                          <w:divBdr>
                            <w:top w:val="none" w:sz="0" w:space="0" w:color="auto"/>
                            <w:left w:val="none" w:sz="0" w:space="0" w:color="auto"/>
                            <w:bottom w:val="none" w:sz="0" w:space="0" w:color="auto"/>
                            <w:right w:val="none" w:sz="0" w:space="0" w:color="auto"/>
                          </w:divBdr>
                          <w:divsChild>
                            <w:div w:id="373429080">
                              <w:marLeft w:val="0"/>
                              <w:marRight w:val="0"/>
                              <w:marTop w:val="0"/>
                              <w:marBottom w:val="0"/>
                              <w:divBdr>
                                <w:top w:val="none" w:sz="0" w:space="0" w:color="auto"/>
                                <w:left w:val="none" w:sz="0" w:space="0" w:color="auto"/>
                                <w:bottom w:val="none" w:sz="0" w:space="0" w:color="auto"/>
                                <w:right w:val="none" w:sz="0" w:space="0" w:color="auto"/>
                              </w:divBdr>
                            </w:div>
                            <w:div w:id="847019819">
                              <w:marLeft w:val="0"/>
                              <w:marRight w:val="-450"/>
                              <w:marTop w:val="0"/>
                              <w:marBottom w:val="0"/>
                              <w:divBdr>
                                <w:top w:val="none" w:sz="0" w:space="0" w:color="auto"/>
                                <w:left w:val="none" w:sz="0" w:space="0" w:color="auto"/>
                                <w:bottom w:val="none" w:sz="0" w:space="0" w:color="auto"/>
                                <w:right w:val="none" w:sz="0" w:space="0" w:color="auto"/>
                              </w:divBdr>
                              <w:divsChild>
                                <w:div w:id="59594432">
                                  <w:marLeft w:val="0"/>
                                  <w:marRight w:val="0"/>
                                  <w:marTop w:val="0"/>
                                  <w:marBottom w:val="0"/>
                                  <w:divBdr>
                                    <w:top w:val="none" w:sz="0" w:space="0" w:color="auto"/>
                                    <w:left w:val="none" w:sz="0" w:space="0" w:color="auto"/>
                                    <w:bottom w:val="none" w:sz="0" w:space="0" w:color="auto"/>
                                    <w:right w:val="none" w:sz="0" w:space="0" w:color="auto"/>
                                  </w:divBdr>
                                  <w:divsChild>
                                    <w:div w:id="1003363623">
                                      <w:marLeft w:val="0"/>
                                      <w:marRight w:val="0"/>
                                      <w:marTop w:val="0"/>
                                      <w:marBottom w:val="0"/>
                                      <w:divBdr>
                                        <w:top w:val="none" w:sz="0" w:space="0" w:color="auto"/>
                                        <w:left w:val="none" w:sz="0" w:space="0" w:color="auto"/>
                                        <w:bottom w:val="none" w:sz="0" w:space="0" w:color="auto"/>
                                        <w:right w:val="none" w:sz="0" w:space="0" w:color="auto"/>
                                      </w:divBdr>
                                      <w:divsChild>
                                        <w:div w:id="1722292791">
                                          <w:marLeft w:val="0"/>
                                          <w:marRight w:val="0"/>
                                          <w:marTop w:val="0"/>
                                          <w:marBottom w:val="0"/>
                                          <w:divBdr>
                                            <w:top w:val="none" w:sz="0" w:space="0" w:color="auto"/>
                                            <w:left w:val="none" w:sz="0" w:space="0" w:color="auto"/>
                                            <w:bottom w:val="none" w:sz="0" w:space="0" w:color="auto"/>
                                            <w:right w:val="none" w:sz="0" w:space="0" w:color="auto"/>
                                          </w:divBdr>
                                          <w:divsChild>
                                            <w:div w:id="591620716">
                                              <w:marLeft w:val="0"/>
                                              <w:marRight w:val="0"/>
                                              <w:marTop w:val="0"/>
                                              <w:marBottom w:val="0"/>
                                              <w:divBdr>
                                                <w:top w:val="none" w:sz="0" w:space="0" w:color="auto"/>
                                                <w:left w:val="none" w:sz="0" w:space="0" w:color="auto"/>
                                                <w:bottom w:val="none" w:sz="0" w:space="0" w:color="auto"/>
                                                <w:right w:val="none" w:sz="0" w:space="0" w:color="auto"/>
                                              </w:divBdr>
                                              <w:divsChild>
                                                <w:div w:id="891888099">
                                                  <w:marLeft w:val="0"/>
                                                  <w:marRight w:val="0"/>
                                                  <w:marTop w:val="0"/>
                                                  <w:marBottom w:val="0"/>
                                                  <w:divBdr>
                                                    <w:top w:val="none" w:sz="0" w:space="0" w:color="auto"/>
                                                    <w:left w:val="none" w:sz="0" w:space="0" w:color="auto"/>
                                                    <w:bottom w:val="none" w:sz="0" w:space="0" w:color="auto"/>
                                                    <w:right w:val="none" w:sz="0" w:space="0" w:color="auto"/>
                                                  </w:divBdr>
                                                  <w:divsChild>
                                                    <w:div w:id="4845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3886486">
              <w:marLeft w:val="0"/>
              <w:marRight w:val="0"/>
              <w:marTop w:val="0"/>
              <w:marBottom w:val="0"/>
              <w:divBdr>
                <w:top w:val="none" w:sz="0" w:space="0" w:color="auto"/>
                <w:left w:val="none" w:sz="0" w:space="0" w:color="auto"/>
                <w:bottom w:val="none" w:sz="0" w:space="0" w:color="auto"/>
                <w:right w:val="none" w:sz="0" w:space="0" w:color="auto"/>
              </w:divBdr>
            </w:div>
          </w:divsChild>
        </w:div>
        <w:div w:id="898055289">
          <w:marLeft w:val="0"/>
          <w:marRight w:val="0"/>
          <w:marTop w:val="0"/>
          <w:marBottom w:val="0"/>
          <w:divBdr>
            <w:top w:val="none" w:sz="0" w:space="0" w:color="auto"/>
            <w:left w:val="none" w:sz="0" w:space="0" w:color="auto"/>
            <w:bottom w:val="none" w:sz="0" w:space="0" w:color="auto"/>
            <w:right w:val="none" w:sz="0" w:space="0" w:color="auto"/>
          </w:divBdr>
          <w:divsChild>
            <w:div w:id="217087874">
              <w:marLeft w:val="0"/>
              <w:marRight w:val="0"/>
              <w:marTop w:val="0"/>
              <w:marBottom w:val="0"/>
              <w:divBdr>
                <w:top w:val="none" w:sz="0" w:space="0" w:color="auto"/>
                <w:left w:val="none" w:sz="0" w:space="0" w:color="auto"/>
                <w:bottom w:val="none" w:sz="0" w:space="0" w:color="auto"/>
                <w:right w:val="none" w:sz="0" w:space="0" w:color="auto"/>
              </w:divBdr>
              <w:divsChild>
                <w:div w:id="1784958521">
                  <w:marLeft w:val="0"/>
                  <w:marRight w:val="0"/>
                  <w:marTop w:val="0"/>
                  <w:marBottom w:val="0"/>
                  <w:divBdr>
                    <w:top w:val="none" w:sz="0" w:space="0" w:color="auto"/>
                    <w:left w:val="none" w:sz="0" w:space="0" w:color="auto"/>
                    <w:bottom w:val="none" w:sz="0" w:space="0" w:color="auto"/>
                    <w:right w:val="none" w:sz="0" w:space="0" w:color="auto"/>
                  </w:divBdr>
                  <w:divsChild>
                    <w:div w:id="1276864257">
                      <w:marLeft w:val="0"/>
                      <w:marRight w:val="0"/>
                      <w:marTop w:val="0"/>
                      <w:marBottom w:val="0"/>
                      <w:divBdr>
                        <w:top w:val="none" w:sz="0" w:space="0" w:color="auto"/>
                        <w:left w:val="none" w:sz="0" w:space="0" w:color="auto"/>
                        <w:bottom w:val="none" w:sz="0" w:space="0" w:color="auto"/>
                        <w:right w:val="none" w:sz="0" w:space="0" w:color="auto"/>
                      </w:divBdr>
                      <w:divsChild>
                        <w:div w:id="1356884478">
                          <w:marLeft w:val="0"/>
                          <w:marRight w:val="0"/>
                          <w:marTop w:val="0"/>
                          <w:marBottom w:val="0"/>
                          <w:divBdr>
                            <w:top w:val="none" w:sz="0" w:space="0" w:color="auto"/>
                            <w:left w:val="none" w:sz="0" w:space="0" w:color="auto"/>
                            <w:bottom w:val="none" w:sz="0" w:space="0" w:color="auto"/>
                            <w:right w:val="none" w:sz="0" w:space="0" w:color="auto"/>
                          </w:divBdr>
                          <w:divsChild>
                            <w:div w:id="1570458571">
                              <w:marLeft w:val="0"/>
                              <w:marRight w:val="0"/>
                              <w:marTop w:val="0"/>
                              <w:marBottom w:val="0"/>
                              <w:divBdr>
                                <w:top w:val="none" w:sz="0" w:space="0" w:color="auto"/>
                                <w:left w:val="none" w:sz="0" w:space="0" w:color="auto"/>
                                <w:bottom w:val="none" w:sz="0" w:space="0" w:color="auto"/>
                                <w:right w:val="none" w:sz="0" w:space="0" w:color="auto"/>
                              </w:divBdr>
                              <w:divsChild>
                                <w:div w:id="180816165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924846734">
                      <w:marLeft w:val="60"/>
                      <w:marRight w:val="510"/>
                      <w:marTop w:val="120"/>
                      <w:marBottom w:val="120"/>
                      <w:divBdr>
                        <w:top w:val="none" w:sz="0" w:space="0" w:color="auto"/>
                        <w:left w:val="none" w:sz="0" w:space="0" w:color="auto"/>
                        <w:bottom w:val="none" w:sz="0" w:space="0" w:color="auto"/>
                        <w:right w:val="none" w:sz="0" w:space="0" w:color="auto"/>
                      </w:divBdr>
                      <w:divsChild>
                        <w:div w:id="1226646282">
                          <w:marLeft w:val="0"/>
                          <w:marRight w:val="0"/>
                          <w:marTop w:val="0"/>
                          <w:marBottom w:val="0"/>
                          <w:divBdr>
                            <w:top w:val="none" w:sz="0" w:space="0" w:color="auto"/>
                            <w:left w:val="none" w:sz="0" w:space="0" w:color="auto"/>
                            <w:bottom w:val="none" w:sz="0" w:space="0" w:color="auto"/>
                            <w:right w:val="none" w:sz="0" w:space="0" w:color="auto"/>
                          </w:divBdr>
                          <w:divsChild>
                            <w:div w:id="784807527">
                              <w:marLeft w:val="0"/>
                              <w:marRight w:val="0"/>
                              <w:marTop w:val="0"/>
                              <w:marBottom w:val="0"/>
                              <w:divBdr>
                                <w:top w:val="none" w:sz="0" w:space="0" w:color="auto"/>
                                <w:left w:val="none" w:sz="0" w:space="0" w:color="auto"/>
                                <w:bottom w:val="none" w:sz="0" w:space="0" w:color="auto"/>
                                <w:right w:val="none" w:sz="0" w:space="0" w:color="auto"/>
                              </w:divBdr>
                            </w:div>
                            <w:div w:id="1544438797">
                              <w:marLeft w:val="0"/>
                              <w:marRight w:val="-450"/>
                              <w:marTop w:val="0"/>
                              <w:marBottom w:val="0"/>
                              <w:divBdr>
                                <w:top w:val="none" w:sz="0" w:space="0" w:color="auto"/>
                                <w:left w:val="none" w:sz="0" w:space="0" w:color="auto"/>
                                <w:bottom w:val="none" w:sz="0" w:space="0" w:color="auto"/>
                                <w:right w:val="none" w:sz="0" w:space="0" w:color="auto"/>
                              </w:divBdr>
                              <w:divsChild>
                                <w:div w:id="1434594283">
                                  <w:marLeft w:val="0"/>
                                  <w:marRight w:val="0"/>
                                  <w:marTop w:val="0"/>
                                  <w:marBottom w:val="0"/>
                                  <w:divBdr>
                                    <w:top w:val="none" w:sz="0" w:space="0" w:color="auto"/>
                                    <w:left w:val="none" w:sz="0" w:space="0" w:color="auto"/>
                                    <w:bottom w:val="none" w:sz="0" w:space="0" w:color="auto"/>
                                    <w:right w:val="none" w:sz="0" w:space="0" w:color="auto"/>
                                  </w:divBdr>
                                  <w:divsChild>
                                    <w:div w:id="674191061">
                                      <w:marLeft w:val="0"/>
                                      <w:marRight w:val="0"/>
                                      <w:marTop w:val="0"/>
                                      <w:marBottom w:val="0"/>
                                      <w:divBdr>
                                        <w:top w:val="none" w:sz="0" w:space="0" w:color="auto"/>
                                        <w:left w:val="none" w:sz="0" w:space="0" w:color="auto"/>
                                        <w:bottom w:val="none" w:sz="0" w:space="0" w:color="auto"/>
                                        <w:right w:val="none" w:sz="0" w:space="0" w:color="auto"/>
                                      </w:divBdr>
                                      <w:divsChild>
                                        <w:div w:id="1301419137">
                                          <w:marLeft w:val="0"/>
                                          <w:marRight w:val="0"/>
                                          <w:marTop w:val="0"/>
                                          <w:marBottom w:val="0"/>
                                          <w:divBdr>
                                            <w:top w:val="none" w:sz="0" w:space="0" w:color="auto"/>
                                            <w:left w:val="none" w:sz="0" w:space="0" w:color="auto"/>
                                            <w:bottom w:val="none" w:sz="0" w:space="0" w:color="auto"/>
                                            <w:right w:val="none" w:sz="0" w:space="0" w:color="auto"/>
                                          </w:divBdr>
                                          <w:divsChild>
                                            <w:div w:id="690227810">
                                              <w:marLeft w:val="0"/>
                                              <w:marRight w:val="0"/>
                                              <w:marTop w:val="0"/>
                                              <w:marBottom w:val="0"/>
                                              <w:divBdr>
                                                <w:top w:val="none" w:sz="0" w:space="0" w:color="auto"/>
                                                <w:left w:val="none" w:sz="0" w:space="0" w:color="auto"/>
                                                <w:bottom w:val="none" w:sz="0" w:space="0" w:color="auto"/>
                                                <w:right w:val="none" w:sz="0" w:space="0" w:color="auto"/>
                                              </w:divBdr>
                                              <w:divsChild>
                                                <w:div w:id="1159807432">
                                                  <w:marLeft w:val="0"/>
                                                  <w:marRight w:val="0"/>
                                                  <w:marTop w:val="0"/>
                                                  <w:marBottom w:val="0"/>
                                                  <w:divBdr>
                                                    <w:top w:val="none" w:sz="0" w:space="0" w:color="auto"/>
                                                    <w:left w:val="none" w:sz="0" w:space="0" w:color="auto"/>
                                                    <w:bottom w:val="none" w:sz="0" w:space="0" w:color="auto"/>
                                                    <w:right w:val="none" w:sz="0" w:space="0" w:color="auto"/>
                                                  </w:divBdr>
                                                  <w:divsChild>
                                                    <w:div w:id="8579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5557093">
              <w:marLeft w:val="0"/>
              <w:marRight w:val="0"/>
              <w:marTop w:val="0"/>
              <w:marBottom w:val="0"/>
              <w:divBdr>
                <w:top w:val="none" w:sz="0" w:space="0" w:color="auto"/>
                <w:left w:val="none" w:sz="0" w:space="0" w:color="auto"/>
                <w:bottom w:val="none" w:sz="0" w:space="0" w:color="auto"/>
                <w:right w:val="none" w:sz="0" w:space="0" w:color="auto"/>
              </w:divBdr>
            </w:div>
          </w:divsChild>
        </w:div>
        <w:div w:id="910890057">
          <w:marLeft w:val="0"/>
          <w:marRight w:val="0"/>
          <w:marTop w:val="0"/>
          <w:marBottom w:val="0"/>
          <w:divBdr>
            <w:top w:val="none" w:sz="0" w:space="0" w:color="auto"/>
            <w:left w:val="none" w:sz="0" w:space="0" w:color="auto"/>
            <w:bottom w:val="none" w:sz="0" w:space="0" w:color="auto"/>
            <w:right w:val="none" w:sz="0" w:space="0" w:color="auto"/>
          </w:divBdr>
          <w:divsChild>
            <w:div w:id="88619179">
              <w:marLeft w:val="0"/>
              <w:marRight w:val="0"/>
              <w:marTop w:val="0"/>
              <w:marBottom w:val="0"/>
              <w:divBdr>
                <w:top w:val="none" w:sz="0" w:space="0" w:color="auto"/>
                <w:left w:val="none" w:sz="0" w:space="0" w:color="auto"/>
                <w:bottom w:val="none" w:sz="0" w:space="0" w:color="auto"/>
                <w:right w:val="none" w:sz="0" w:space="0" w:color="auto"/>
              </w:divBdr>
              <w:divsChild>
                <w:div w:id="50815213">
                  <w:marLeft w:val="0"/>
                  <w:marRight w:val="0"/>
                  <w:marTop w:val="0"/>
                  <w:marBottom w:val="0"/>
                  <w:divBdr>
                    <w:top w:val="none" w:sz="0" w:space="0" w:color="auto"/>
                    <w:left w:val="none" w:sz="0" w:space="0" w:color="auto"/>
                    <w:bottom w:val="none" w:sz="0" w:space="0" w:color="auto"/>
                    <w:right w:val="none" w:sz="0" w:space="0" w:color="auto"/>
                  </w:divBdr>
                  <w:divsChild>
                    <w:div w:id="14694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40414">
              <w:marLeft w:val="0"/>
              <w:marRight w:val="0"/>
              <w:marTop w:val="0"/>
              <w:marBottom w:val="0"/>
              <w:divBdr>
                <w:top w:val="none" w:sz="0" w:space="0" w:color="auto"/>
                <w:left w:val="none" w:sz="0" w:space="0" w:color="auto"/>
                <w:bottom w:val="none" w:sz="0" w:space="0" w:color="auto"/>
                <w:right w:val="none" w:sz="0" w:space="0" w:color="auto"/>
              </w:divBdr>
            </w:div>
          </w:divsChild>
        </w:div>
        <w:div w:id="1862739489">
          <w:marLeft w:val="0"/>
          <w:marRight w:val="0"/>
          <w:marTop w:val="0"/>
          <w:marBottom w:val="0"/>
          <w:divBdr>
            <w:top w:val="none" w:sz="0" w:space="0" w:color="auto"/>
            <w:left w:val="none" w:sz="0" w:space="0" w:color="auto"/>
            <w:bottom w:val="none" w:sz="0" w:space="0" w:color="auto"/>
            <w:right w:val="none" w:sz="0" w:space="0" w:color="auto"/>
          </w:divBdr>
          <w:divsChild>
            <w:div w:id="2007662394">
              <w:marLeft w:val="0"/>
              <w:marRight w:val="0"/>
              <w:marTop w:val="0"/>
              <w:marBottom w:val="0"/>
              <w:divBdr>
                <w:top w:val="none" w:sz="0" w:space="0" w:color="auto"/>
                <w:left w:val="none" w:sz="0" w:space="0" w:color="auto"/>
                <w:bottom w:val="none" w:sz="0" w:space="0" w:color="auto"/>
                <w:right w:val="none" w:sz="0" w:space="0" w:color="auto"/>
              </w:divBdr>
              <w:divsChild>
                <w:div w:id="679700240">
                  <w:marLeft w:val="0"/>
                  <w:marRight w:val="0"/>
                  <w:marTop w:val="0"/>
                  <w:marBottom w:val="0"/>
                  <w:divBdr>
                    <w:top w:val="none" w:sz="0" w:space="0" w:color="auto"/>
                    <w:left w:val="none" w:sz="0" w:space="0" w:color="auto"/>
                    <w:bottom w:val="none" w:sz="0" w:space="0" w:color="auto"/>
                    <w:right w:val="none" w:sz="0" w:space="0" w:color="auto"/>
                  </w:divBdr>
                  <w:divsChild>
                    <w:div w:id="475307">
                      <w:marLeft w:val="0"/>
                      <w:marRight w:val="0"/>
                      <w:marTop w:val="0"/>
                      <w:marBottom w:val="0"/>
                      <w:divBdr>
                        <w:top w:val="none" w:sz="0" w:space="0" w:color="auto"/>
                        <w:left w:val="none" w:sz="0" w:space="0" w:color="auto"/>
                        <w:bottom w:val="none" w:sz="0" w:space="0" w:color="auto"/>
                        <w:right w:val="none" w:sz="0" w:space="0" w:color="auto"/>
                      </w:divBdr>
                      <w:divsChild>
                        <w:div w:id="2023311318">
                          <w:marLeft w:val="0"/>
                          <w:marRight w:val="0"/>
                          <w:marTop w:val="0"/>
                          <w:marBottom w:val="0"/>
                          <w:divBdr>
                            <w:top w:val="none" w:sz="0" w:space="0" w:color="auto"/>
                            <w:left w:val="none" w:sz="0" w:space="0" w:color="auto"/>
                            <w:bottom w:val="none" w:sz="0" w:space="0" w:color="auto"/>
                            <w:right w:val="none" w:sz="0" w:space="0" w:color="auto"/>
                          </w:divBdr>
                          <w:divsChild>
                            <w:div w:id="1737318890">
                              <w:marLeft w:val="0"/>
                              <w:marRight w:val="0"/>
                              <w:marTop w:val="0"/>
                              <w:marBottom w:val="0"/>
                              <w:divBdr>
                                <w:top w:val="none" w:sz="0" w:space="0" w:color="auto"/>
                                <w:left w:val="none" w:sz="0" w:space="0" w:color="auto"/>
                                <w:bottom w:val="none" w:sz="0" w:space="0" w:color="auto"/>
                                <w:right w:val="none" w:sz="0" w:space="0" w:color="auto"/>
                              </w:divBdr>
                              <w:divsChild>
                                <w:div w:id="103947690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2018992456">
                      <w:marLeft w:val="60"/>
                      <w:marRight w:val="510"/>
                      <w:marTop w:val="120"/>
                      <w:marBottom w:val="120"/>
                      <w:divBdr>
                        <w:top w:val="none" w:sz="0" w:space="0" w:color="auto"/>
                        <w:left w:val="none" w:sz="0" w:space="0" w:color="auto"/>
                        <w:bottom w:val="none" w:sz="0" w:space="0" w:color="auto"/>
                        <w:right w:val="none" w:sz="0" w:space="0" w:color="auto"/>
                      </w:divBdr>
                      <w:divsChild>
                        <w:div w:id="139274563">
                          <w:marLeft w:val="0"/>
                          <w:marRight w:val="0"/>
                          <w:marTop w:val="0"/>
                          <w:marBottom w:val="0"/>
                          <w:divBdr>
                            <w:top w:val="none" w:sz="0" w:space="0" w:color="auto"/>
                            <w:left w:val="none" w:sz="0" w:space="0" w:color="auto"/>
                            <w:bottom w:val="none" w:sz="0" w:space="0" w:color="auto"/>
                            <w:right w:val="none" w:sz="0" w:space="0" w:color="auto"/>
                          </w:divBdr>
                          <w:divsChild>
                            <w:div w:id="2122147401">
                              <w:marLeft w:val="0"/>
                              <w:marRight w:val="0"/>
                              <w:marTop w:val="0"/>
                              <w:marBottom w:val="0"/>
                              <w:divBdr>
                                <w:top w:val="none" w:sz="0" w:space="0" w:color="auto"/>
                                <w:left w:val="none" w:sz="0" w:space="0" w:color="auto"/>
                                <w:bottom w:val="none" w:sz="0" w:space="0" w:color="auto"/>
                                <w:right w:val="none" w:sz="0" w:space="0" w:color="auto"/>
                              </w:divBdr>
                            </w:div>
                            <w:div w:id="901059569">
                              <w:marLeft w:val="0"/>
                              <w:marRight w:val="-450"/>
                              <w:marTop w:val="0"/>
                              <w:marBottom w:val="0"/>
                              <w:divBdr>
                                <w:top w:val="none" w:sz="0" w:space="0" w:color="auto"/>
                                <w:left w:val="none" w:sz="0" w:space="0" w:color="auto"/>
                                <w:bottom w:val="none" w:sz="0" w:space="0" w:color="auto"/>
                                <w:right w:val="none" w:sz="0" w:space="0" w:color="auto"/>
                              </w:divBdr>
                              <w:divsChild>
                                <w:div w:id="923563384">
                                  <w:marLeft w:val="0"/>
                                  <w:marRight w:val="0"/>
                                  <w:marTop w:val="0"/>
                                  <w:marBottom w:val="0"/>
                                  <w:divBdr>
                                    <w:top w:val="none" w:sz="0" w:space="0" w:color="auto"/>
                                    <w:left w:val="none" w:sz="0" w:space="0" w:color="auto"/>
                                    <w:bottom w:val="none" w:sz="0" w:space="0" w:color="auto"/>
                                    <w:right w:val="none" w:sz="0" w:space="0" w:color="auto"/>
                                  </w:divBdr>
                                  <w:divsChild>
                                    <w:div w:id="1072461520">
                                      <w:marLeft w:val="0"/>
                                      <w:marRight w:val="0"/>
                                      <w:marTop w:val="0"/>
                                      <w:marBottom w:val="0"/>
                                      <w:divBdr>
                                        <w:top w:val="none" w:sz="0" w:space="0" w:color="auto"/>
                                        <w:left w:val="none" w:sz="0" w:space="0" w:color="auto"/>
                                        <w:bottom w:val="none" w:sz="0" w:space="0" w:color="auto"/>
                                        <w:right w:val="none" w:sz="0" w:space="0" w:color="auto"/>
                                      </w:divBdr>
                                      <w:divsChild>
                                        <w:div w:id="1597401280">
                                          <w:marLeft w:val="0"/>
                                          <w:marRight w:val="0"/>
                                          <w:marTop w:val="0"/>
                                          <w:marBottom w:val="0"/>
                                          <w:divBdr>
                                            <w:top w:val="none" w:sz="0" w:space="0" w:color="auto"/>
                                            <w:left w:val="none" w:sz="0" w:space="0" w:color="auto"/>
                                            <w:bottom w:val="none" w:sz="0" w:space="0" w:color="auto"/>
                                            <w:right w:val="none" w:sz="0" w:space="0" w:color="auto"/>
                                          </w:divBdr>
                                          <w:divsChild>
                                            <w:div w:id="10879642">
                                              <w:marLeft w:val="0"/>
                                              <w:marRight w:val="0"/>
                                              <w:marTop w:val="0"/>
                                              <w:marBottom w:val="0"/>
                                              <w:divBdr>
                                                <w:top w:val="none" w:sz="0" w:space="0" w:color="auto"/>
                                                <w:left w:val="none" w:sz="0" w:space="0" w:color="auto"/>
                                                <w:bottom w:val="none" w:sz="0" w:space="0" w:color="auto"/>
                                                <w:right w:val="none" w:sz="0" w:space="0" w:color="auto"/>
                                              </w:divBdr>
                                              <w:divsChild>
                                                <w:div w:id="1207061859">
                                                  <w:marLeft w:val="0"/>
                                                  <w:marRight w:val="0"/>
                                                  <w:marTop w:val="0"/>
                                                  <w:marBottom w:val="0"/>
                                                  <w:divBdr>
                                                    <w:top w:val="none" w:sz="0" w:space="0" w:color="auto"/>
                                                    <w:left w:val="none" w:sz="0" w:space="0" w:color="auto"/>
                                                    <w:bottom w:val="none" w:sz="0" w:space="0" w:color="auto"/>
                                                    <w:right w:val="none" w:sz="0" w:space="0" w:color="auto"/>
                                                  </w:divBdr>
                                                  <w:divsChild>
                                                    <w:div w:id="89528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88924722">
      <w:bodyDiv w:val="1"/>
      <w:marLeft w:val="0"/>
      <w:marRight w:val="0"/>
      <w:marTop w:val="0"/>
      <w:marBottom w:val="0"/>
      <w:divBdr>
        <w:top w:val="none" w:sz="0" w:space="0" w:color="auto"/>
        <w:left w:val="none" w:sz="0" w:space="0" w:color="auto"/>
        <w:bottom w:val="none" w:sz="0" w:space="0" w:color="auto"/>
        <w:right w:val="none" w:sz="0" w:space="0" w:color="auto"/>
      </w:divBdr>
    </w:div>
    <w:div w:id="1411582050">
      <w:bodyDiv w:val="1"/>
      <w:marLeft w:val="0"/>
      <w:marRight w:val="0"/>
      <w:marTop w:val="0"/>
      <w:marBottom w:val="0"/>
      <w:divBdr>
        <w:top w:val="none" w:sz="0" w:space="0" w:color="auto"/>
        <w:left w:val="none" w:sz="0" w:space="0" w:color="auto"/>
        <w:bottom w:val="none" w:sz="0" w:space="0" w:color="auto"/>
        <w:right w:val="none" w:sz="0" w:space="0" w:color="auto"/>
      </w:divBdr>
    </w:div>
    <w:div w:id="1628855039">
      <w:bodyDiv w:val="1"/>
      <w:marLeft w:val="0"/>
      <w:marRight w:val="0"/>
      <w:marTop w:val="0"/>
      <w:marBottom w:val="0"/>
      <w:divBdr>
        <w:top w:val="none" w:sz="0" w:space="0" w:color="auto"/>
        <w:left w:val="none" w:sz="0" w:space="0" w:color="auto"/>
        <w:bottom w:val="none" w:sz="0" w:space="0" w:color="auto"/>
        <w:right w:val="none" w:sz="0" w:space="0" w:color="auto"/>
      </w:divBdr>
    </w:div>
    <w:div w:id="1799567410">
      <w:bodyDiv w:val="1"/>
      <w:marLeft w:val="0"/>
      <w:marRight w:val="0"/>
      <w:marTop w:val="0"/>
      <w:marBottom w:val="0"/>
      <w:divBdr>
        <w:top w:val="none" w:sz="0" w:space="0" w:color="auto"/>
        <w:left w:val="none" w:sz="0" w:space="0" w:color="auto"/>
        <w:bottom w:val="none" w:sz="0" w:space="0" w:color="auto"/>
        <w:right w:val="none" w:sz="0" w:space="0" w:color="auto"/>
      </w:divBdr>
    </w:div>
    <w:div w:id="1898739572">
      <w:bodyDiv w:val="1"/>
      <w:marLeft w:val="0"/>
      <w:marRight w:val="0"/>
      <w:marTop w:val="0"/>
      <w:marBottom w:val="0"/>
      <w:divBdr>
        <w:top w:val="none" w:sz="0" w:space="0" w:color="auto"/>
        <w:left w:val="none" w:sz="0" w:space="0" w:color="auto"/>
        <w:bottom w:val="none" w:sz="0" w:space="0" w:color="auto"/>
        <w:right w:val="none" w:sz="0" w:space="0" w:color="auto"/>
      </w:divBdr>
    </w:div>
    <w:div w:id="1914848473">
      <w:bodyDiv w:val="1"/>
      <w:marLeft w:val="0"/>
      <w:marRight w:val="0"/>
      <w:marTop w:val="0"/>
      <w:marBottom w:val="0"/>
      <w:divBdr>
        <w:top w:val="none" w:sz="0" w:space="0" w:color="auto"/>
        <w:left w:val="none" w:sz="0" w:space="0" w:color="auto"/>
        <w:bottom w:val="none" w:sz="0" w:space="0" w:color="auto"/>
        <w:right w:val="none" w:sz="0" w:space="0" w:color="auto"/>
      </w:divBdr>
    </w:div>
    <w:div w:id="2000763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hyperlink" Target="https://research.google.com/colaboratory/faq.html" TargetMode="External"/><Relationship Id="rId55" Type="http://schemas.openxmlformats.org/officeDocument/2006/relationships/hyperlink" Target="https://ai.googleblog.com/2018/04/mobilenetv2-next-generation-of-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hyperlink" Target="https://medium.com/@RaghavPrabhu/understanding-of-convolutional-neural-network-cnn-deep-learning-99760835f148" TargetMode="Externa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hyperlink" Target="https://keras.io/" TargetMode="External"/><Relationship Id="rId56"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hyperlink" Target="http://www.deeplearningbook.or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doi.org/10.1109/CVPR.2016.3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yperlink" Target="https://www.tensorflow.org/tutorials" TargetMode="External"/><Relationship Id="rId57"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yperlink" Target="https://towardsdatascience.com/how-do-artificial-neural-networks-learn-773e46399fc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17353F17-7377-4468-B28A-D5D4B0B20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Pages>
  <Words>6245</Words>
  <Characters>35599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Burde</dc:creator>
  <cp:keywords/>
  <dc:description/>
  <cp:lastModifiedBy>Varun Burde</cp:lastModifiedBy>
  <cp:revision>20</cp:revision>
  <dcterms:created xsi:type="dcterms:W3CDTF">2019-02-12T05:26:00Z</dcterms:created>
  <dcterms:modified xsi:type="dcterms:W3CDTF">2019-02-12T10:20:00Z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77e04664-8d92-3603-b7dd-63f5182471e7</vt:lpwstr>
  </property>
  <property fmtid="{D5CDD505-2E9C-101B-9397-08002B2CF9AE}" pid="24" name="Mendeley Citation Style_1">
    <vt:lpwstr>http://www.zotero.org/styles/apa</vt:lpwstr>
  </property>
</Properties>
</file>